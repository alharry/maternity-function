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CC065A6" w14:textId="77777777" w:rsidR="00D4353E" w:rsidRPr="000B1016" w:rsidRDefault="005E75DD" w:rsidP="000B1016">
      <w:pPr>
        <w:pStyle w:val="Abstract"/>
        <w:rPr>
          <w:b/>
        </w:rPr>
      </w:pPr>
      <w:r w:rsidRPr="000B1016">
        <w:rPr>
          <w:b/>
        </w:rPr>
        <w:t>Quantifying maternal reproductive output of chondrichthyan fishes</w:t>
      </w:r>
    </w:p>
    <w:p w14:paraId="5C087F26" w14:textId="0D043150" w:rsidR="00D4353E" w:rsidRDefault="005E75DD">
      <w:pPr>
        <w:pStyle w:val="Abstract"/>
      </w:pPr>
      <w:r>
        <w:t>For the live-bearing and egg-laying class of chondrichthyan fishes a three parameter logistic maternity function with a variable upper asymptote</w:t>
      </w:r>
      <w:proofErr w:type="gramStart"/>
      <w:r>
        <w:t xml:space="preserve">, </w:t>
      </w:r>
      <w:proofErr w:type="gramEnd"/>
      <m:oMath>
        <m:sSub>
          <m:sSubPr>
            <m:ctrlPr>
              <w:rPr>
                <w:rFonts w:ascii="Cambria Math" w:hAnsi="Cambria Math"/>
              </w:rPr>
            </m:ctrlPr>
          </m:sSubPr>
          <m:e>
            <m:r>
              <w:rPr>
                <w:rFonts w:ascii="Cambria Math" w:hAnsi="Cambria Math"/>
              </w:rPr>
              <m:t>P</m:t>
            </m:r>
          </m:e>
          <m:sub>
            <m:r>
              <w:rPr>
                <w:rFonts w:ascii="Cambria Math" w:hAnsi="Cambria Math"/>
              </w:rPr>
              <m:t>Max</m:t>
            </m:r>
          </m:sub>
        </m:sSub>
      </m:oMath>
      <w:r>
        <w:t xml:space="preserve">, can be used to calculate the average probability of a female giving birth in a season. Although fundamental to calculating the reproductive capacity of a population, relatively few studies report maternity functions. Instead, maturity functions have typically been used as a proxy. This study examined the relative performance of alternative approaches for quantifying maternal reproductive output. Applying logistic models to a combination of simulated and empirical data showed that it was feasible to estimate </w:t>
      </w:r>
      <m:oMath>
        <m:sSub>
          <m:sSubPr>
            <m:ctrlPr>
              <w:rPr>
                <w:rFonts w:ascii="Cambria Math" w:hAnsi="Cambria Math"/>
              </w:rPr>
            </m:ctrlPr>
          </m:sSubPr>
          <m:e>
            <m:r>
              <w:rPr>
                <w:rFonts w:ascii="Cambria Math" w:hAnsi="Cambria Math"/>
              </w:rPr>
              <m:t>P</m:t>
            </m:r>
          </m:e>
          <m:sub>
            <m:r>
              <w:rPr>
                <w:rFonts w:ascii="Cambria Math" w:hAnsi="Cambria Math"/>
              </w:rPr>
              <m:t>Max</m:t>
            </m:r>
          </m:sub>
        </m:sSub>
      </m:oMath>
      <w:r>
        <w:t xml:space="preserve"> from data and that precision, bias, and confidence interval coverage often improved compared to when a fixed value was used. At sample sizes &lt; 250 a fixed-value for </w:t>
      </w:r>
      <m:oMath>
        <m:sSub>
          <m:sSubPr>
            <m:ctrlPr>
              <w:rPr>
                <w:rFonts w:ascii="Cambria Math" w:hAnsi="Cambria Math"/>
              </w:rPr>
            </m:ctrlPr>
          </m:sSubPr>
          <m:e>
            <m:r>
              <w:rPr>
                <w:rFonts w:ascii="Cambria Math" w:hAnsi="Cambria Math"/>
              </w:rPr>
              <m:t>P</m:t>
            </m:r>
          </m:e>
          <m:sub>
            <m:r>
              <w:rPr>
                <w:rFonts w:ascii="Cambria Math" w:hAnsi="Cambria Math"/>
              </w:rPr>
              <m:t>Max</m:t>
            </m:r>
          </m:sub>
        </m:sSub>
      </m:oMath>
      <w:r>
        <w:t xml:space="preserve"> was more effective at reducing bias. Maturity parameters could be estimated with greater precision</w:t>
      </w:r>
      <w:ins w:id="0" w:author="Andrew Piercy" w:date="2020-10-05T13:24:00Z">
        <w:r>
          <w:t>,</w:t>
        </w:r>
      </w:ins>
      <w:r>
        <w:t xml:space="preserve"> however substituting them in place of maternity parameters overestimated lifetime reproductive output. The extent to which maturity functions can provide a good approximation for maternity functions may be species</w:t>
      </w:r>
      <w:ins w:id="1" w:author="Ivy" w:date="2020-10-14T12:09:00Z">
        <w:r w:rsidR="000B1016">
          <w:t>-</w:t>
        </w:r>
      </w:ins>
      <w:del w:id="2" w:author="Ivy" w:date="2020-10-14T12:09:00Z">
        <w:r w:rsidDel="000B1016">
          <w:delText xml:space="preserve"> </w:delText>
        </w:r>
      </w:del>
      <w:r>
        <w:t>specific and requires fu</w:t>
      </w:r>
      <w:ins w:id="3" w:author="Ivy" w:date="2020-10-14T12:09:00Z">
        <w:r w:rsidR="000B1016">
          <w:t>r</w:t>
        </w:r>
      </w:ins>
      <w:r>
        <w:t xml:space="preserve">ther research. Greater use of maternity functions has the potential to improve calculation of reproductive output in quantitative </w:t>
      </w:r>
      <w:proofErr w:type="gramStart"/>
      <w:r>
        <w:t>populations</w:t>
      </w:r>
      <w:proofErr w:type="gramEnd"/>
      <w:r>
        <w:t xml:space="preserve"> models. We proposed that estimation of </w:t>
      </w:r>
      <m:oMath>
        <m:sSub>
          <m:sSubPr>
            <m:ctrlPr>
              <w:rPr>
                <w:rFonts w:ascii="Cambria Math" w:hAnsi="Cambria Math"/>
              </w:rPr>
            </m:ctrlPr>
          </m:sSubPr>
          <m:e>
            <m:r>
              <w:rPr>
                <w:rFonts w:ascii="Cambria Math" w:hAnsi="Cambria Math"/>
              </w:rPr>
              <m:t>P</m:t>
            </m:r>
          </m:e>
          <m:sub>
            <m:r>
              <w:rPr>
                <w:rFonts w:ascii="Cambria Math" w:hAnsi="Cambria Math"/>
              </w:rPr>
              <m:t>Max</m:t>
            </m:r>
          </m:sub>
        </m:sSub>
      </m:oMath>
      <w:r>
        <w:t xml:space="preserve"> is generally preferable to using a fixed value. In addition to improvements in parameter estimation, this method involves fewer assumptions and enables statistical inferences to be made on frequency of reproduction.</w:t>
      </w:r>
    </w:p>
    <w:p w14:paraId="4D02B995" w14:textId="77777777" w:rsidR="00D4353E" w:rsidRDefault="005E75DD">
      <w:r>
        <w:br w:type="page"/>
      </w:r>
    </w:p>
    <w:p w14:paraId="7C966EBA" w14:textId="77777777" w:rsidR="00D4353E" w:rsidRDefault="005E75DD">
      <w:pPr>
        <w:pStyle w:val="Heading1"/>
      </w:pPr>
      <w:bookmarkStart w:id="4" w:name="introduction"/>
      <w:r>
        <w:lastRenderedPageBreak/>
        <w:t>Introduction</w:t>
      </w:r>
      <w:bookmarkEnd w:id="4"/>
    </w:p>
    <w:p w14:paraId="3222E176" w14:textId="406FF966" w:rsidR="00D4353E" w:rsidRDefault="005E75DD">
      <w:pPr>
        <w:pStyle w:val="FirstParagraph"/>
      </w:pPr>
      <w:r>
        <w:t>Many ecological and evolutionary applications need quantitative data on the reproductive capacity of a population</w:t>
      </w:r>
      <w:ins w:id="5" w:author="Ivy" w:date="2020-10-14T12:11:00Z">
        <w:r w:rsidR="000B1016">
          <w:t>,</w:t>
        </w:r>
      </w:ins>
      <w:r>
        <w:t xml:space="preserve"> and in fisheries science this information forms the basis of widely-used management reference points such as spawning stock biomass (Quinn and Deriso 1999). Calculating reproductive capacity requires data on the sexually mature proportion of the population contributing to reproduction at a given size or age. For most populations of teleost fishes a simple two-parameter logistic regression function (2PLF) is sufficient to model this process using dichotomous sexual maturity stage data (immature / mature) from a sample of individuals (Jennings, Kaiser, and Reynolds 2001; King 2007). While the mathematical formulae and methods of statistically estimating parameters for a 2PLF vary, the estimated values are similar and can be obtained with a single command or line of code from the built in generalised linear model (GLM) programs in most modern statistical software.</w:t>
      </w:r>
    </w:p>
    <w:p w14:paraId="7F304A80" w14:textId="5CA2A467" w:rsidR="00D4353E" w:rsidRDefault="005E75DD">
      <w:pPr>
        <w:pStyle w:val="BodyText"/>
      </w:pPr>
      <w:r>
        <w:t xml:space="preserve">In chondrichthyan fishes (sharks, rays, skates, and chimaeras), the process of maturation can </w:t>
      </w:r>
      <w:del w:id="6" w:author="Ivy" w:date="2020-10-14T12:12:00Z">
        <w:r w:rsidDel="000B1016">
          <w:delText xml:space="preserve">likewise </w:delText>
        </w:r>
      </w:del>
      <w:r>
        <w:t xml:space="preserve">be modeled </w:t>
      </w:r>
      <w:ins w:id="7" w:author="Ivy" w:date="2020-10-14T12:15:00Z">
        <w:r w:rsidR="000B1016">
          <w:t xml:space="preserve">in a similar manner to teleost fishes </w:t>
        </w:r>
      </w:ins>
      <w:r>
        <w:t>with a simple 2PLF</w:t>
      </w:r>
      <w:ins w:id="8" w:author="Ivy" w:date="2020-10-14T12:12:00Z">
        <w:r w:rsidR="000B1016">
          <w:t>;</w:t>
        </w:r>
      </w:ins>
      <w:del w:id="9" w:author="Ivy" w:date="2020-10-14T12:12:00Z">
        <w:r w:rsidDel="000B1016">
          <w:delText>.</w:delText>
        </w:r>
      </w:del>
      <w:r>
        <w:t xml:space="preserve"> </w:t>
      </w:r>
      <w:del w:id="10" w:author="Ivy" w:date="2020-10-14T12:12:00Z">
        <w:r w:rsidDel="000B1016">
          <w:delText>H</w:delText>
        </w:r>
      </w:del>
      <w:ins w:id="11" w:author="Ivy" w:date="2020-10-14T12:12:00Z">
        <w:r w:rsidR="000B1016">
          <w:t>h</w:t>
        </w:r>
      </w:ins>
      <w:r>
        <w:t>owever</w:t>
      </w:r>
      <w:ins w:id="12" w:author="Ivy" w:date="2020-10-14T12:13:00Z">
        <w:r w:rsidR="000B1016">
          <w:t>,</w:t>
        </w:r>
      </w:ins>
      <w:r>
        <w:t xml:space="preserve"> for the intents and purposes of calculating reproductive capacity, chondrichthyans differ in several ways to most teleosts. Firstly, in many chondrichthyans the duration of the reproductive cycle is longer than a year</w:t>
      </w:r>
      <w:ins w:id="13" w:author="Ivy" w:date="2020-10-14T12:14:00Z">
        <w:r w:rsidR="000B1016">
          <w:t>,</w:t>
        </w:r>
      </w:ins>
      <w:r>
        <w:t xml:space="preserve"> meaning the proportion of females that will give birth in the population in a given season is less than one (Frisk, Miller, and Dulvy 2005; Dulvy et al. 2008; Rigby and Simpfendorfer 2015). Secondly, there may be a lag between when females reach sexual maturity and when they begin reproducing (Harry, Tobin, and Simpfendorfer 2013; Fujinami et al. 2017). This is confounded by the adopted definition of maturity, which can lead to variable estimates of size and age at maturity (Braccini, Gillanders, and Walker 2006; Walker 2007; Montealegre-Quijano et al. 2014). Finally, because female fecundity is low (usually </w:t>
      </w:r>
      <m:oMath>
        <m:r>
          <w:rPr>
            <w:rFonts w:ascii="Cambria Math" w:hAnsi="Cambria Math"/>
          </w:rPr>
          <m:t>≪</m:t>
        </m:r>
      </m:oMath>
      <w:r>
        <w:t xml:space="preserve"> 100), total pup or egg production and recruitment are likely to be closely related to the number of reproductively active females, exhibiting little interannual variability (Taylor et al. 2013). This contrasts the often highly variable relationship between stock size and recruitment in teleost fish, and warrants a precise definition and calculation of reproductive output. For these reasons, unlike in teleosts, a maturity function may not be the most appropriate tool to quantify reproductive capacity.</w:t>
      </w:r>
    </w:p>
    <w:p w14:paraId="7AA6FA25" w14:textId="77777777" w:rsidR="00D4353E" w:rsidRDefault="005E75DD">
      <w:pPr>
        <w:pStyle w:val="Heading2"/>
      </w:pPr>
      <w:bookmarkStart w:id="14" w:name="maternity-function"/>
      <w:r>
        <w:t>Maternity function</w:t>
      </w:r>
      <w:bookmarkEnd w:id="14"/>
    </w:p>
    <w:p w14:paraId="72D76223" w14:textId="77777777" w:rsidR="00D4353E" w:rsidRDefault="005E75DD">
      <w:pPr>
        <w:pStyle w:val="FirstParagraph"/>
      </w:pPr>
      <w:r>
        <w:t>Walker (2005) recognised the need for a maternity function, as distinct from a maturity function, to accurately quantify reproductive capacity in chondrichthyans. For this purpose he used a non-linear, three-parameter logistic function (3PLF) of the form:</w:t>
      </w:r>
    </w:p>
    <w:p w14:paraId="4BDCCCEE" w14:textId="77777777" w:rsidR="00D4353E" w:rsidRDefault="00B80301">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∼B(</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oMath>
      </m:oMathPara>
    </w:p>
    <w:p w14:paraId="70AE95CF" w14:textId="77777777" w:rsidR="00D4353E" w:rsidRDefault="005E75DD">
      <w:pPr>
        <w:pStyle w:val="FirstParagraph"/>
      </w:pPr>
      <m:oMathPara>
        <m:oMathParaPr>
          <m:jc m:val="center"/>
        </m:oMathParaPr>
        <m:oMath>
          <m:r>
            <w:rPr>
              <w:rFonts w:ascii="Cambria Math" w:hAnsi="Cambria Math"/>
            </w:rPr>
            <m:t>E[</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α</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x)</m:t>
                  </m:r>
                </m:sup>
              </m:sSup>
            </m:den>
          </m:f>
        </m:oMath>
      </m:oMathPara>
    </w:p>
    <w:p w14:paraId="74B60DBF" w14:textId="77777777" w:rsidR="00D4353E" w:rsidRDefault="005E75DD">
      <w:pPr>
        <w:pStyle w:val="FirstParagraph"/>
      </w:pPr>
      <w:r>
        <w:t xml:space="preserve">where the proportion of individuals in a given length or age category, </w:t>
      </w:r>
      <m:oMath>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that are in maternal condition,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is a binomially distributed random variable, with an expected value equal to the probability of an individual from that category being in maternal condition, </w:t>
      </w:r>
      <m:oMath>
        <m:sSub>
          <m:sSubPr>
            <m:ctrlPr>
              <w:rPr>
                <w:rFonts w:ascii="Cambria Math" w:hAnsi="Cambria Math"/>
              </w:rPr>
            </m:ctrlPr>
          </m:sSubPr>
          <m:e>
            <m:r>
              <w:rPr>
                <w:rFonts w:ascii="Cambria Math" w:hAnsi="Cambria Math"/>
              </w:rPr>
              <m:t>P</m:t>
            </m:r>
          </m:e>
          <m:sub>
            <m:r>
              <w:rPr>
                <w:rFonts w:ascii="Cambria Math" w:hAnsi="Cambria Math"/>
              </w:rPr>
              <m:t>i</m:t>
            </m:r>
          </m:sub>
        </m:sSub>
      </m:oMath>
      <w:r>
        <w:t xml:space="preserve">, </w:t>
      </w:r>
      <w:r>
        <w:lastRenderedPageBreak/>
        <w:t xml:space="preserve">multiplied by the total number of individuals in the category,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If </w:t>
      </w:r>
      <m:oMath>
        <m:r>
          <w:rPr>
            <w:rFonts w:ascii="Cambria Math" w:hAnsi="Cambria Math"/>
          </w:rPr>
          <m:t>x</m:t>
        </m:r>
      </m:oMath>
      <w:r>
        <w:t xml:space="preserve"> is a continuous rather than categorical variable (i.e</w:t>
      </w:r>
      <w:proofErr w:type="gramStart"/>
      <w:r>
        <w:t>. </w:t>
      </w:r>
      <w:proofErr w:type="gramEnd"/>
      <m:oMath>
        <m:r>
          <w:rPr>
            <w:rFonts w:ascii="Cambria Math" w:hAnsi="Cambria Math"/>
          </w:rPr>
          <m:t>n=1</m:t>
        </m:r>
      </m:oMath>
      <w:r>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reduces to a Bernoulli random variable (Zuur, Ieno, and Smith 2007). </w:t>
      </w:r>
      <m:oMath>
        <m:r>
          <w:rPr>
            <w:rFonts w:ascii="Cambria Math" w:hAnsi="Cambria Math"/>
          </w:rPr>
          <m:t>α</m:t>
        </m:r>
      </m:oMath>
      <w:r>
        <w:t xml:space="preserve"> </w:t>
      </w:r>
      <w:proofErr w:type="gramStart"/>
      <w:r>
        <w:t>is</w:t>
      </w:r>
      <w:proofErr w:type="gramEnd"/>
      <w:r>
        <w:t xml:space="preserve"> the upper asymptote of the curve, controlling the maximum value of </w:t>
      </w:r>
      <m:oMath>
        <m:r>
          <w:rPr>
            <w:rFonts w:ascii="Cambria Math" w:hAnsi="Cambria Math"/>
          </w:rPr>
          <m:t>Y</m:t>
        </m:r>
      </m:oMath>
      <w:r>
        <w:t xml:space="preserve"> as </w:t>
      </w:r>
      <m:oMath>
        <m:r>
          <w:rPr>
            <w:rFonts w:ascii="Cambria Math" w:hAnsi="Cambria Math"/>
          </w:rPr>
          <m:t>x</m:t>
        </m:r>
      </m:oMath>
      <w:r>
        <w:t xml:space="preserve"> approaches infinity. The lesser-used 3PLF reduces to the ubiquitous 2PLF </w:t>
      </w:r>
      <w:proofErr w:type="gramStart"/>
      <w:r>
        <w:t xml:space="preserve">when </w:t>
      </w:r>
      <w:proofErr w:type="gramEnd"/>
      <m:oMath>
        <m:r>
          <w:rPr>
            <w:rFonts w:ascii="Cambria Math" w:hAnsi="Cambria Math"/>
          </w:rPr>
          <m:t>α=1</m:t>
        </m:r>
      </m:oMath>
      <w:r>
        <w:t xml:space="preserve">, as is appropriate for most teleost and chondrichthyan populations if modeling maturity (Roa, Ernst, and Tapia 1999; Quinn and Deriso 1999). </w:t>
      </w:r>
      <w:proofErr w:type="gramStart"/>
      <w:r>
        <w:t xml:space="preserve">When </w:t>
      </w:r>
      <w:proofErr w:type="gramEnd"/>
      <m:oMath>
        <m:r>
          <w:rPr>
            <w:rFonts w:ascii="Cambria Math" w:hAnsi="Cambria Math"/>
          </w:rPr>
          <m:t>α=1</m:t>
        </m:r>
      </m:oMath>
      <w:r>
        <w:t xml:space="preserve">, the function also belongs to the class of generalised linear models; logistic transformation of the dependent variable allows </w:t>
      </w:r>
      <m:oMath>
        <m:r>
          <w:rPr>
            <w:rFonts w:ascii="Cambria Math" w:hAnsi="Cambria Math"/>
          </w:rPr>
          <m:t>Y</m:t>
        </m:r>
      </m:oMath>
      <w:r>
        <w:t xml:space="preserve"> to be modeled as a linear function of </w:t>
      </w:r>
      <m:oMath>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where </w:t>
      </w:r>
      <m:oMath>
        <m:sSub>
          <m:sSubPr>
            <m:ctrlPr>
              <w:rPr>
                <w:rFonts w:ascii="Cambria Math" w:hAnsi="Cambria Math"/>
              </w:rPr>
            </m:ctrlPr>
          </m:sSubPr>
          <m:e>
            <m:r>
              <w:rPr>
                <w:rFonts w:ascii="Cambria Math" w:hAnsi="Cambria Math"/>
              </w:rPr>
              <m:t>b</m:t>
            </m:r>
          </m:e>
          <m:sub>
            <m:r>
              <w:rPr>
                <w:rFonts w:ascii="Cambria Math" w:hAnsi="Cambria Math"/>
              </w:rPr>
              <m:t>0</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1</m:t>
            </m:r>
          </m:sub>
        </m:sSub>
      </m:oMath>
      <w:r>
        <w:t xml:space="preserve"> are the intercept and slope, respectively (Zuur, Ieno, and Smith 2007). Alternatively, the model can be expressed in more biologically relevant terms as:</w:t>
      </w:r>
    </w:p>
    <w:p w14:paraId="073A59CB" w14:textId="77777777" w:rsidR="00D4353E" w:rsidRDefault="005E75DD">
      <w:pPr>
        <w:pStyle w:val="BodyText"/>
      </w:pPr>
      <m:oMathPara>
        <m:oMathParaPr>
          <m:jc m:val="center"/>
        </m:oMathParaPr>
        <m:oMath>
          <m:r>
            <w:rPr>
              <w:rFonts w:ascii="Cambria Math" w:hAnsi="Cambria Math"/>
            </w:rPr>
            <m:t>E[</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Max</m:t>
              </m:r>
            </m:sub>
          </m:sSub>
          <m:sSup>
            <m:sSupPr>
              <m:ctrlPr>
                <w:rPr>
                  <w:rFonts w:ascii="Cambria Math" w:hAnsi="Cambria Math"/>
                </w:rPr>
              </m:ctrlPr>
            </m:sSupPr>
            <m:e>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-ln(19)</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50</m:t>
                                  </m:r>
                                </m:sub>
                              </m:sSub>
                            </m:num>
                            <m:den>
                              <m:sSub>
                                <m:sSubPr>
                                  <m:ctrlPr>
                                    <w:rPr>
                                      <w:rFonts w:ascii="Cambria Math" w:hAnsi="Cambria Math"/>
                                    </w:rPr>
                                  </m:ctrlPr>
                                </m:sSubPr>
                                <m:e>
                                  <m:r>
                                    <w:rPr>
                                      <w:rFonts w:ascii="Cambria Math" w:hAnsi="Cambria Math"/>
                                    </w:rPr>
                                    <m:t>x</m:t>
                                  </m:r>
                                </m:e>
                                <m:sub>
                                  <m:r>
                                    <w:rPr>
                                      <w:rFonts w:ascii="Cambria Math" w:hAnsi="Cambria Math"/>
                                    </w:rPr>
                                    <m:t>95</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50</m:t>
                                  </m:r>
                                </m:sub>
                              </m:sSub>
                            </m:den>
                          </m:f>
                        </m:e>
                      </m:d>
                    </m:sup>
                  </m:sSup>
                </m:e>
              </m:d>
            </m:e>
            <m:sup>
              <m:r>
                <w:rPr>
                  <w:rFonts w:ascii="Cambria Math" w:hAnsi="Cambria Math"/>
                </w:rPr>
                <m:t>-1</m:t>
              </m:r>
            </m:sup>
          </m:sSup>
        </m:oMath>
      </m:oMathPara>
    </w:p>
    <w:p w14:paraId="64936888" w14:textId="77777777" w:rsidR="00D4353E" w:rsidRDefault="005E75DD">
      <w:pPr>
        <w:pStyle w:val="FirstParagraph"/>
      </w:pPr>
      <w:proofErr w:type="gramStart"/>
      <w:r>
        <w:t>where</w:t>
      </w:r>
      <w:proofErr w:type="gramEnd"/>
      <w:r>
        <w:t xml:space="preserve"> </w:t>
      </w:r>
      <m:oMath>
        <m:sSub>
          <m:sSubPr>
            <m:ctrlPr>
              <w:rPr>
                <w:rFonts w:ascii="Cambria Math" w:hAnsi="Cambria Math"/>
              </w:rPr>
            </m:ctrlPr>
          </m:sSubPr>
          <m:e>
            <m:r>
              <w:rPr>
                <w:rFonts w:ascii="Cambria Math" w:hAnsi="Cambria Math"/>
              </w:rPr>
              <m:t>x</m:t>
            </m:r>
          </m:e>
          <m:sub>
            <m:r>
              <w:rPr>
                <w:rFonts w:ascii="Cambria Math" w:hAnsi="Cambria Math"/>
              </w:rPr>
              <m:t>50</m:t>
            </m:r>
          </m:sub>
        </m:sSub>
      </m:oMath>
      <w:r>
        <w:t xml:space="preserve"> and </w:t>
      </w:r>
      <m:oMath>
        <m:sSub>
          <m:sSubPr>
            <m:ctrlPr>
              <w:rPr>
                <w:rFonts w:ascii="Cambria Math" w:hAnsi="Cambria Math"/>
              </w:rPr>
            </m:ctrlPr>
          </m:sSubPr>
          <m:e>
            <m:r>
              <w:rPr>
                <w:rFonts w:ascii="Cambria Math" w:hAnsi="Cambria Math"/>
              </w:rPr>
              <m:t>x</m:t>
            </m:r>
          </m:e>
          <m:sub>
            <m:r>
              <w:rPr>
                <w:rFonts w:ascii="Cambria Math" w:hAnsi="Cambria Math"/>
              </w:rPr>
              <m:t>95</m:t>
            </m:r>
          </m:sub>
        </m:sSub>
      </m:oMath>
      <w:r>
        <w:t xml:space="preserve"> are the sizes or ages at which 50% and 95% of the maximum proportion of individuals (</w:t>
      </w:r>
      <m:oMath>
        <m:sSub>
          <m:sSubPr>
            <m:ctrlPr>
              <w:rPr>
                <w:rFonts w:ascii="Cambria Math" w:hAnsi="Cambria Math"/>
              </w:rPr>
            </m:ctrlPr>
          </m:sSubPr>
          <m:e>
            <m:r>
              <w:rPr>
                <w:rFonts w:ascii="Cambria Math" w:hAnsi="Cambria Math"/>
              </w:rPr>
              <m:t>P</m:t>
            </m:r>
          </m:e>
          <m:sub>
            <m:r>
              <w:rPr>
                <w:rFonts w:ascii="Cambria Math" w:hAnsi="Cambria Math"/>
              </w:rPr>
              <m:t>Max</m:t>
            </m:r>
          </m:sub>
        </m:sSub>
      </m:oMath>
      <w:r>
        <w:t>) are in maternal condition. Instead of being fit to data on female maturity condition the model is fit to dichotomous data on female maternal condition (non maternal / maternal).</w:t>
      </w:r>
    </w:p>
    <w:p w14:paraId="061E148F" w14:textId="77777777" w:rsidR="00D4353E" w:rsidRDefault="005E75DD">
      <w:pPr>
        <w:pStyle w:val="BodyText"/>
      </w:pPr>
      <w:r>
        <w:t xml:space="preserve">Walker (2005) defines individual females as being in maternal condition if they would have given birth or laid eggs by the end of a given year such that they contribute to annual recruitment (age 0+ </w:t>
      </w:r>
      <w:proofErr w:type="gramStart"/>
      <w:r>
        <w:t>cohort</w:t>
      </w:r>
      <w:proofErr w:type="gramEnd"/>
      <w:r>
        <w:t xml:space="preserve">) at the beginning of the next year. Pregnancy is a necessary, but not sufficient, condition for maternity, and the two conditions are not always synonymous. For example, reproduction in the Australian population of school shark, </w:t>
      </w:r>
      <w:r>
        <w:rPr>
          <w:i/>
        </w:rPr>
        <w:t>Galeorhinus galeus</w:t>
      </w:r>
      <w:r>
        <w:t xml:space="preserve">, occurs triennially, such that approximately one third of mature females give birth annually and </w:t>
      </w:r>
      <m:oMath>
        <m:sSub>
          <m:sSubPr>
            <m:ctrlPr>
              <w:rPr>
                <w:rFonts w:ascii="Cambria Math" w:hAnsi="Cambria Math"/>
              </w:rPr>
            </m:ctrlPr>
          </m:sSubPr>
          <m:e>
            <m:r>
              <w:rPr>
                <w:rFonts w:ascii="Cambria Math" w:hAnsi="Cambria Math"/>
              </w:rPr>
              <m:t>P</m:t>
            </m:r>
          </m:e>
          <m:sub>
            <m:r>
              <w:rPr>
                <w:rFonts w:ascii="Cambria Math" w:hAnsi="Cambria Math"/>
              </w:rPr>
              <m:t>Max</m:t>
            </m:r>
          </m:sub>
        </m:sSub>
        <m:r>
          <w:rPr>
            <w:rFonts w:ascii="Cambria Math" w:hAnsi="Cambria Math"/>
          </w:rPr>
          <m:t>≈1/3</m:t>
        </m:r>
      </m:oMath>
      <w:r>
        <w:t xml:space="preserve"> (Walker 2005). Gestation lasts 20 months, and includes a protracted period of ovulation. Newly pregnant females are not considered to be in maternal condition until the year of pre-recruitment. Walker’s (2005) definition is specific to species that reproduce during a single, well-defined period of the year, but the concept can be generalised to accommodate asynchronously reproducing species or those that reproduce more than once a year.</w:t>
      </w:r>
    </w:p>
    <w:p w14:paraId="4B075BAF" w14:textId="77777777" w:rsidR="00D4353E" w:rsidRDefault="005E75DD">
      <w:pPr>
        <w:pStyle w:val="BodyText"/>
      </w:pPr>
      <w:r>
        <w:t>Numerous authors have adopted Walker’s (2005) maternity function, including for species with biennial or longer reproductive cycles (Huveneers et al. 2007; Rochowski et al. 2015; Trinnie et al. 2016) as well as those with annual or shorter reproductive cycles (Trinnie et al. 2009; Mejía-Falla, Navia, and Cortés 2012; Harry, Tobin, and Simpfendorfer 2013; Taylor, Harry, and Bennett 2016). Techniques have been described for determining maternal output in asynchronously reproducing species (Braccini, Gillanders, and Walker 2006; Colonello et al. 2016), and maternity functions are also increasingly being used directly in shark and ray population assessments (SEDAR 29, SEDAR 54).</w:t>
      </w:r>
    </w:p>
    <w:p w14:paraId="74552914" w14:textId="4CC01645" w:rsidR="00D4353E" w:rsidRDefault="005E75DD">
      <w:pPr>
        <w:pStyle w:val="BodyText"/>
      </w:pPr>
      <w:r>
        <w:t>Despite an increase in use, only a small fraction of reproductive studies report maternity functions</w:t>
      </w:r>
      <w:del w:id="15" w:author="Ivy" w:date="2020-10-14T12:24:00Z">
        <w:r w:rsidDel="0089518C">
          <w:delText>, potentially due to a range of factors</w:delText>
        </w:r>
      </w:del>
      <w:r>
        <w:t xml:space="preserve">. Classification of maternal condition is more data-intensive than maturity condition, ideally requiring monthly sampling over a year or longer in order to establish the timing and duration of the female ovarian and uterine cycles. Such data can be difficult </w:t>
      </w:r>
      <w:ins w:id="16" w:author="Ivy" w:date="2020-10-14T12:25:00Z">
        <w:r w:rsidR="0089518C">
          <w:t xml:space="preserve">and costly </w:t>
        </w:r>
      </w:ins>
      <w:r>
        <w:t xml:space="preserve">to collect for sharks and rays, which are often data-poor and sampled opportunistically. The teleost-oriented foundations of fisheries </w:t>
      </w:r>
      <w:r>
        <w:lastRenderedPageBreak/>
        <w:t>science have also contributed to the general lack of awareness of maternity functions; Walker (2005) is the sole description on this type of analysis and there are no primary literature sources that describe specific methods for chondrichthyan fishes.</w:t>
      </w:r>
    </w:p>
    <w:p w14:paraId="0215E2AC" w14:textId="77777777" w:rsidR="00D4353E" w:rsidRDefault="005E75DD">
      <w:pPr>
        <w:pStyle w:val="BodyText"/>
      </w:pPr>
      <w:r>
        <w:t xml:space="preserve">For practitioners that are aware of maternity functions, lack of information on implementation may also have discouraged use. Walker’s (2005) approach to estimating parameters in the maternity function is difficult to reproduce, apparently due to the constraints of the proprietary statistical program first used to implement the analysis. Specifically, the method as described involves adjusting the raw data prior to parameter estimation and then weighting it during analysis (Walker 2005). Additionally, the use of a fixed value </w:t>
      </w:r>
      <w:proofErr w:type="gramStart"/>
      <w:r>
        <w:t xml:space="preserve">for </w:t>
      </w:r>
      <w:proofErr w:type="gramEnd"/>
      <m:oMath>
        <m:sSub>
          <m:sSubPr>
            <m:ctrlPr>
              <w:rPr>
                <w:rFonts w:ascii="Cambria Math" w:hAnsi="Cambria Math"/>
              </w:rPr>
            </m:ctrlPr>
          </m:sSubPr>
          <m:e>
            <m:r>
              <w:rPr>
                <w:rFonts w:ascii="Cambria Math" w:hAnsi="Cambria Math"/>
              </w:rPr>
              <m:t>P</m:t>
            </m:r>
          </m:e>
          <m:sub>
            <m:r>
              <w:rPr>
                <w:rFonts w:ascii="Cambria Math" w:hAnsi="Cambria Math"/>
              </w:rPr>
              <m:t>Max</m:t>
            </m:r>
          </m:sub>
        </m:sSub>
      </m:oMath>
      <w:r>
        <w:t>, as in the original analysis, has the potential to bias parameter estimates and reduce their standard errors (Motulsky and Christopoulos 2004). Alternative approaches to estimating maternal parameters have also arisen in the literature, indicative of a lack of guidance on implementation. For example, some authors have obtained maternity parameters by fitting a 2PLF to maternity data (Baremore and Hale 2012; Baremore and Passerotti 2013).</w:t>
      </w:r>
    </w:p>
    <w:p w14:paraId="1CA5A472" w14:textId="77777777" w:rsidR="00D4353E" w:rsidRDefault="005E75DD">
      <w:pPr>
        <w:pStyle w:val="BodyText"/>
      </w:pPr>
      <w:r>
        <w:t xml:space="preserve">A consequence of the low uptake in use of maternity functions is that most practitioners undertaking population assessments invariably take an </w:t>
      </w:r>
      <w:r>
        <w:rPr>
          <w:i/>
        </w:rPr>
        <w:t>ad hoc</w:t>
      </w:r>
      <w:r>
        <w:t xml:space="preserve"> approach to quantifying maternal reproductive output. This typically involves approximating maternal output using a maturity function. Under such an approach all mature females are tacitly assumed to reproduce in each breeding season (Cortes 1998). Non-annual reproduction is accounted for by weighting fecundity or the maturity function by the assumed (but often unknown) duration of the reproductive cycle </w:t>
      </w:r>
      <w:commentRangeStart w:id="17"/>
      <w:r>
        <w:t xml:space="preserve">(2005). </w:t>
      </w:r>
      <w:commentRangeEnd w:id="17"/>
      <w:r w:rsidR="00BF70E7">
        <w:rPr>
          <w:rStyle w:val="CommentReference"/>
        </w:rPr>
        <w:commentReference w:id="17"/>
      </w:r>
      <w:r>
        <w:t>In some cases, calculations of reproductive output may use the age-at-first-reproduction, defined as the mean age at maturity plus the gestation period (Mollet and Cailliet 2002). This accounts for the protracted gestation period of many chondrichthyans, but still assumes that all individuals begin reproducing immediately after maturity. Measures of annual reproductive output that follow this approach are hence built upon a series of assumptions that are rarely tested in practice.</w:t>
      </w:r>
    </w:p>
    <w:p w14:paraId="19A27998" w14:textId="77777777" w:rsidR="00D4353E" w:rsidRDefault="005E75DD">
      <w:pPr>
        <w:pStyle w:val="Heading2"/>
      </w:pPr>
      <w:bookmarkStart w:id="18" w:name="revisiting-the-maternity-function"/>
      <w:r>
        <w:t>Revisiting the maternity function</w:t>
      </w:r>
      <w:bookmarkEnd w:id="18"/>
    </w:p>
    <w:p w14:paraId="091F6DFA" w14:textId="09069792" w:rsidR="00D4353E" w:rsidRDefault="005E75DD">
      <w:pPr>
        <w:pStyle w:val="FirstParagraph"/>
      </w:pPr>
      <w:r>
        <w:t>Wider use of maternity functions in studies of chondrichthyan reproductive biology is needed to improve calculation of reproductive capacity in the quantitative population assessments that are increasingly being used to support fisheries management and prioritize conservation actions (Cortés, Brooks, and Gedamke 2012). It may also help address the lack of empirical data on the periodicity of chondrichthyan reproductive cycles. Historically, reproductive periodicity has only been determined qualitatively, and has</w:t>
      </w:r>
      <w:r w:rsidR="0089518C">
        <w:t xml:space="preserve"> been assumed to be fixed (e.g. </w:t>
      </w:r>
      <w:r>
        <w:t xml:space="preserve">annual, biennial), despite observations of plasticity in this trait within discrete populations (Driggers and Hoffmayer 2009). Information on reproductive periodicity is contained within maternal </w:t>
      </w:r>
      <w:proofErr w:type="gramStart"/>
      <w:r>
        <w:t>data,</w:t>
      </w:r>
      <w:proofErr w:type="gramEnd"/>
      <w:r>
        <w:t xml:space="preserve"> however the existing approach of fixing </w:t>
      </w:r>
      <m:oMath>
        <m:sSub>
          <m:sSubPr>
            <m:ctrlPr>
              <w:rPr>
                <w:rFonts w:ascii="Cambria Math" w:hAnsi="Cambria Math"/>
              </w:rPr>
            </m:ctrlPr>
          </m:sSubPr>
          <m:e>
            <m:r>
              <w:rPr>
                <w:rFonts w:ascii="Cambria Math" w:hAnsi="Cambria Math"/>
              </w:rPr>
              <m:t>P</m:t>
            </m:r>
          </m:e>
          <m:sub>
            <m:r>
              <w:rPr>
                <w:rFonts w:ascii="Cambria Math" w:hAnsi="Cambria Math"/>
              </w:rPr>
              <m:t>Max</m:t>
            </m:r>
          </m:sub>
        </m:sSub>
      </m:oMath>
      <w:r>
        <w:t xml:space="preserve"> in maternity functions prevents statistical inference from being made on these data. Changes to the way in which maternity functions are implemented may also contribute to quantifying uncertainty in reproductive frequency and help understand the temporal stability of reproductive cycles. To date only a single study on spiny dogfish, </w:t>
      </w:r>
      <w:r>
        <w:rPr>
          <w:i/>
        </w:rPr>
        <w:t>Squalus acanthias</w:t>
      </w:r>
      <w:r>
        <w:t xml:space="preserve">, has statistically estimated </w:t>
      </w:r>
      <m:oMath>
        <m:sSub>
          <m:sSubPr>
            <m:ctrlPr>
              <w:rPr>
                <w:rFonts w:ascii="Cambria Math" w:hAnsi="Cambria Math"/>
              </w:rPr>
            </m:ctrlPr>
          </m:sSubPr>
          <m:e>
            <m:r>
              <w:rPr>
                <w:rFonts w:ascii="Cambria Math" w:hAnsi="Cambria Math"/>
              </w:rPr>
              <m:t>P</m:t>
            </m:r>
          </m:e>
          <m:sub>
            <m:r>
              <w:rPr>
                <w:rFonts w:ascii="Cambria Math" w:hAnsi="Cambria Math"/>
              </w:rPr>
              <m:t>Max</m:t>
            </m:r>
          </m:sub>
        </m:sSub>
      </m:oMath>
      <w:r>
        <w:t xml:space="preserve"> from data (</w:t>
      </w:r>
      <w:proofErr w:type="spellStart"/>
      <w:ins w:id="19" w:author="Ivy" w:date="2020-10-14T12:30:00Z">
        <w:r w:rsidR="00CE0971">
          <w:t>Colonello</w:t>
        </w:r>
        <w:proofErr w:type="spellEnd"/>
        <w:r w:rsidR="00CE0971">
          <w:t xml:space="preserve"> et al</w:t>
        </w:r>
      </w:ins>
      <w:ins w:id="20" w:author="Ivy" w:date="2020-10-14T12:29:00Z">
        <w:r w:rsidR="0089518C">
          <w:t xml:space="preserve"> </w:t>
        </w:r>
      </w:ins>
      <w:r>
        <w:t>2016), and the feasibility of doing so for a wider range of species has not been investigated.</w:t>
      </w:r>
    </w:p>
    <w:p w14:paraId="15CAB450" w14:textId="77777777" w:rsidR="00D4353E" w:rsidRDefault="005E75DD">
      <w:pPr>
        <w:pStyle w:val="BodyText"/>
      </w:pPr>
      <w:r>
        <w:lastRenderedPageBreak/>
        <w:t xml:space="preserve">This study revisits the use of maternity functions with the objectives of providing guidance on implementation and appropriate use. To address this objective a combination of simulated and empirical data were used to 1) evaluate the performance of two alternative methods for estimating maternity parameters, subject to varying reproductive frequency, sample size, and gear selectivity, 2) illustrate the effect of not </w:t>
      </w:r>
      <w:del w:id="21" w:author="Andrew Piercy" w:date="2020-10-05T13:42:00Z">
        <w:r w:rsidDel="00F647A1">
          <w:delText xml:space="preserve">using </w:delText>
        </w:r>
      </w:del>
      <w:r>
        <w:t>using maternity functions on calculations of reproductive output, and 3) outline strategies for making inferences on reproductive frequency from maternity data.</w:t>
      </w:r>
    </w:p>
    <w:p w14:paraId="1C742626" w14:textId="77777777" w:rsidR="00D4353E" w:rsidRDefault="005E75DD">
      <w:pPr>
        <w:pStyle w:val="Heading1"/>
      </w:pPr>
      <w:bookmarkStart w:id="22" w:name="methods"/>
      <w:r>
        <w:t>Methods</w:t>
      </w:r>
      <w:bookmarkEnd w:id="22"/>
    </w:p>
    <w:p w14:paraId="2EE8456A" w14:textId="77777777" w:rsidR="00D4353E" w:rsidRDefault="005E75DD">
      <w:pPr>
        <w:pStyle w:val="Heading2"/>
      </w:pPr>
      <w:bookmarkStart w:id="23" w:name="approach"/>
      <w:r>
        <w:t>Approach</w:t>
      </w:r>
      <w:bookmarkEnd w:id="23"/>
    </w:p>
    <w:p w14:paraId="1FBBC389" w14:textId="60ADE460" w:rsidR="00D4353E" w:rsidRDefault="005E75DD">
      <w:pPr>
        <w:pStyle w:val="FirstParagraph"/>
      </w:pPr>
      <w:r>
        <w:t xml:space="preserve">To assess the feasibility of estimating maternity parameters a simulation study was </w:t>
      </w:r>
      <w:del w:id="24" w:author="Ivy" w:date="2020-10-14T12:31:00Z">
        <w:r w:rsidDel="00CE0971">
          <w:delText xml:space="preserve">done </w:delText>
        </w:r>
      </w:del>
      <w:ins w:id="25" w:author="Ivy" w:date="2020-10-14T12:31:00Z">
        <w:r w:rsidR="00CE0971">
          <w:t xml:space="preserve">carried out </w:t>
        </w:r>
      </w:ins>
      <w:r>
        <w:t>using the 3PLF to generate data for populations with varying reproductive frequencies (Figure 1). Simulations were conducted for a range of gear selectivities and sample sizes reflective of those typically available in reproductive studies and fishery sampling programs. The performance of three methods in estimating ‘true’ maternity parameters from simulated data was tested by examining precision, bias, and interval coverage. To illustrate the effects of misspecifying maternity parameters, lifetime reproductive output was calculated for each simulated population using parameters derived from each of the methods, and by substituting maturity parameters for maternity parameters. Finally, empirical data from previously published studies were reanalysed to illustrate possible strategies for estimating maternity parameters and making inferences on reproductive frequency. All simulation modelling and data analysis was conducted using the R language (R Core Team 2018) and the Template Model Builder (TMB) R package (Kristensen et al. 2016).</w:t>
      </w:r>
    </w:p>
    <w:p w14:paraId="014911F3" w14:textId="77777777" w:rsidR="00D4353E" w:rsidRDefault="005E75DD">
      <w:pPr>
        <w:pStyle w:val="CaptionedFigure"/>
      </w:pPr>
      <w:r>
        <w:rPr>
          <w:noProof/>
        </w:rPr>
        <w:lastRenderedPageBreak/>
        <w:drawing>
          <wp:inline distT="0" distB="0" distL="0" distR="0" wp14:anchorId="7C3CD9DA" wp14:editId="457E7D67">
            <wp:extent cx="5334000" cy="4000499"/>
            <wp:effectExtent l="0" t="0" r="0" b="0"/>
            <wp:docPr id="1" name="Picture" descr="Approach used to generate simulated data and test the performance of four methods for calculating maternity parameters."/>
            <wp:cNvGraphicFramePr/>
            <a:graphic xmlns:a="http://schemas.openxmlformats.org/drawingml/2006/main">
              <a:graphicData uri="http://schemas.openxmlformats.org/drawingml/2006/picture">
                <pic:pic xmlns:pic="http://schemas.openxmlformats.org/drawingml/2006/picture">
                  <pic:nvPicPr>
                    <pic:cNvPr id="0" name="Picture" descr="/Users/avh/Google%20Drive/manuscripts/maternal-output/img/figure1.png"/>
                    <pic:cNvPicPr>
                      <a:picLocks noChangeAspect="1" noChangeArrowheads="1"/>
                    </pic:cNvPicPr>
                  </pic:nvPicPr>
                  <pic:blipFill>
                    <a:blip r:embed="rId9"/>
                    <a:stretch>
                      <a:fillRect/>
                    </a:stretch>
                  </pic:blipFill>
                  <pic:spPr bwMode="auto">
                    <a:xfrm>
                      <a:off x="0" y="0"/>
                      <a:ext cx="5334000" cy="4000499"/>
                    </a:xfrm>
                    <a:prstGeom prst="rect">
                      <a:avLst/>
                    </a:prstGeom>
                    <a:noFill/>
                    <a:ln w="9525">
                      <a:noFill/>
                      <a:headEnd/>
                      <a:tailEnd/>
                    </a:ln>
                  </pic:spPr>
                </pic:pic>
              </a:graphicData>
            </a:graphic>
          </wp:inline>
        </w:drawing>
      </w:r>
    </w:p>
    <w:p w14:paraId="6B424D13" w14:textId="77777777" w:rsidR="00D4353E" w:rsidRDefault="005E75DD">
      <w:pPr>
        <w:pStyle w:val="ImageCaption"/>
      </w:pPr>
      <w:r>
        <w:t>Approach used to generate simulated data and test the performance of four methods for calculating maternity parameters.</w:t>
      </w:r>
    </w:p>
    <w:p w14:paraId="6993BBC6" w14:textId="77777777" w:rsidR="00D4353E" w:rsidRDefault="005E75DD">
      <w:pPr>
        <w:pStyle w:val="Heading2"/>
      </w:pPr>
      <w:bookmarkStart w:id="26" w:name="simulation"/>
      <w:r>
        <w:t>Simulation</w:t>
      </w:r>
      <w:bookmarkEnd w:id="26"/>
    </w:p>
    <w:p w14:paraId="639799A2" w14:textId="77777777" w:rsidR="00D4353E" w:rsidRDefault="005E75DD">
      <w:pPr>
        <w:pStyle w:val="Heading3"/>
      </w:pPr>
      <w:bookmarkStart w:id="27" w:name="data-generation"/>
      <w:r>
        <w:t>Data generation</w:t>
      </w:r>
      <w:bookmarkEnd w:id="27"/>
    </w:p>
    <w:p w14:paraId="49EDBB9C" w14:textId="77777777" w:rsidR="00D4353E" w:rsidRDefault="005E75DD">
      <w:pPr>
        <w:pStyle w:val="FirstParagraph"/>
      </w:pPr>
      <w:r>
        <w:t xml:space="preserve">Data were simulated for the gummy shark, </w:t>
      </w:r>
      <w:r>
        <w:rPr>
          <w:i/>
        </w:rPr>
        <w:t>Mustelus antarcticus</w:t>
      </w:r>
      <w:r>
        <w:t xml:space="preserve">, and school shark, </w:t>
      </w:r>
      <w:r>
        <w:rPr>
          <w:i/>
        </w:rPr>
        <w:t>Galeorhinus galeus</w:t>
      </w:r>
      <w:r>
        <w:t>, using parameters from studies conducted on southern Australian populations (</w:t>
      </w:r>
      <w:commentRangeStart w:id="28"/>
      <w:r>
        <w:t>Table 1</w:t>
      </w:r>
      <w:commentRangeEnd w:id="28"/>
      <w:r w:rsidR="00F647A1">
        <w:rPr>
          <w:rStyle w:val="CommentReference"/>
        </w:rPr>
        <w:commentReference w:id="28"/>
      </w:r>
      <w:r>
        <w:t xml:space="preserve">) (Grant, </w:t>
      </w:r>
      <w:proofErr w:type="spellStart"/>
      <w:r>
        <w:t>Sandland</w:t>
      </w:r>
      <w:proofErr w:type="spellEnd"/>
      <w:r>
        <w:t>, and Olsen 1979; Kirkwood and Walker 1986; Moulton, Walker, and Saddlier 1992; Walker 1992, 2005, 2007; Punt and Walker 1998). Both species are well-studied and were chosen to be representative of r- and K-selected chondrichthyan life history styles, respectively (Stevens 1999).</w:t>
      </w:r>
    </w:p>
    <w:p w14:paraId="40432EC2" w14:textId="77777777" w:rsidR="00D4353E" w:rsidRDefault="005E75DD">
      <w:pPr>
        <w:pStyle w:val="BodyText"/>
      </w:pPr>
      <w:r>
        <w:t xml:space="preserve">Each simulation began by constructing an age-structured demographic model using the generalized Lotka equation described by Xiao and Walker (2000). All aspects of model implementation were identical to the original study with the exception of input life history parameters that were updated if newer data existed (Table 1). Scenarios were conducted for six values of </w:t>
      </w:r>
      <m:oMath>
        <m:sSub>
          <m:sSubPr>
            <m:ctrlPr>
              <w:rPr>
                <w:rFonts w:ascii="Cambria Math" w:hAnsi="Cambria Math"/>
              </w:rPr>
            </m:ctrlPr>
          </m:sSubPr>
          <m:e>
            <m:r>
              <w:rPr>
                <w:rFonts w:ascii="Cambria Math" w:hAnsi="Cambria Math"/>
              </w:rPr>
              <m:t>P</m:t>
            </m:r>
          </m:e>
          <m:sub>
            <m:r>
              <w:rPr>
                <w:rFonts w:ascii="Cambria Math" w:hAnsi="Cambria Math"/>
              </w:rPr>
              <m:t>Max</m:t>
            </m:r>
          </m:sub>
        </m:sSub>
      </m:oMath>
      <w:r>
        <w:t xml:space="preserve"> between 1 and 0.25, reflective of reproductive periods ranging from annual to quadrennial (Table 1).</w:t>
      </w:r>
    </w:p>
    <w:p w14:paraId="6C658F35" w14:textId="0A1F0F4B" w:rsidR="00D4353E" w:rsidRDefault="005E75DD">
      <w:pPr>
        <w:pStyle w:val="BodyText"/>
      </w:pPr>
      <w:r>
        <w:t>A population age structure of 100</w:t>
      </w:r>
      <w:ins w:id="29" w:author="Ivy" w:date="2020-10-14T12:38:00Z">
        <w:r w:rsidR="00CE0971">
          <w:t>,</w:t>
        </w:r>
      </w:ins>
      <w:r>
        <w:t xml:space="preserve">000 females was initialised using the stable age distribution from the demographic model to specify the proportion of individuals in each </w:t>
      </w:r>
      <w:r>
        <w:lastRenderedPageBreak/>
        <w:t>age class. Population length structure was further initialised by randomly assigning individual lengths at age</w:t>
      </w:r>
      <w:proofErr w:type="gramStart"/>
      <w:r>
        <w:t xml:space="preserve">, </w:t>
      </w:r>
      <w:proofErr w:type="gramEnd"/>
      <m:oMath>
        <m:r>
          <w:rPr>
            <w:rFonts w:ascii="Cambria Math" w:hAnsi="Cambria Math"/>
          </w:rPr>
          <m:t>L(a)</m:t>
        </m:r>
      </m:oMath>
      <w:r>
        <w:t>, using the model:</w:t>
      </w:r>
    </w:p>
    <w:p w14:paraId="0F33D014" w14:textId="77777777" w:rsidR="00D4353E" w:rsidRDefault="005E75DD">
      <w:pPr>
        <w:pStyle w:val="BodyText"/>
      </w:pPr>
      <m:oMathPara>
        <m:oMathParaPr>
          <m:jc m:val="center"/>
        </m:oMathParaPr>
        <m:oMath>
          <m:r>
            <w:rPr>
              <w:rFonts w:ascii="Cambria Math" w:hAnsi="Cambria Math"/>
            </w:rPr>
            <m:t>L(a)∼N(μ,σ)</m:t>
          </m:r>
        </m:oMath>
      </m:oMathPara>
    </w:p>
    <w:p w14:paraId="51C2516D" w14:textId="46156C7F" w:rsidR="00D4353E" w:rsidRDefault="005E75DD">
      <w:pPr>
        <w:pStyle w:val="FirstParagraph"/>
      </w:pPr>
      <w:proofErr w:type="gramStart"/>
      <w:r>
        <w:t>where</w:t>
      </w:r>
      <w:proofErr w:type="gramEnd"/>
      <w:r>
        <w:t xml:space="preserve"> </w:t>
      </w:r>
      <m:oMath>
        <m:r>
          <w:rPr>
            <w:rFonts w:ascii="Cambria Math" w:hAnsi="Cambria Math"/>
          </w:rPr>
          <m:t>μ</m:t>
        </m:r>
      </m:oMath>
      <w:r>
        <w:t xml:space="preserve"> is the expected length at age, </w:t>
      </w:r>
      <m:oMath>
        <m:r>
          <w:rPr>
            <w:rFonts w:ascii="Cambria Math" w:hAnsi="Cambria Math"/>
          </w:rPr>
          <m:t>a</m:t>
        </m:r>
      </m:oMath>
      <w:r>
        <w:t xml:space="preserve">, given by the Von Bertalanffy growth equation, </w:t>
      </w:r>
      <m:oMath>
        <m:r>
          <w:rPr>
            <w:rFonts w:ascii="Cambria Math" w:hAnsi="Cambria Math"/>
          </w:rPr>
          <m:t>μ=</m:t>
        </m:r>
        <m:sSub>
          <m:sSubPr>
            <m:ctrlPr>
              <w:rPr>
                <w:rFonts w:ascii="Cambria Math" w:hAnsi="Cambria Math"/>
              </w:rPr>
            </m:ctrlPr>
          </m:sSubPr>
          <m:e>
            <m:r>
              <w:rPr>
                <w:rFonts w:ascii="Cambria Math" w:hAnsi="Cambria Math"/>
              </w:rPr>
              <m:t>L</m:t>
            </m:r>
          </m:e>
          <m:sub>
            <m:r>
              <w:rPr>
                <w:rFonts w:ascii="Cambria Math" w:hAnsi="Cambria Math"/>
              </w:rPr>
              <m:t>∞</m:t>
            </m:r>
          </m:sub>
        </m:sSub>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-k(a-</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up>
        </m:sSup>
        <m:r>
          <w:rPr>
            <w:rFonts w:ascii="Cambria Math" w:hAnsi="Cambria Math"/>
          </w:rPr>
          <m:t>)</m:t>
        </m:r>
      </m:oMath>
      <w:r>
        <w:t xml:space="preserve">, and </w:t>
      </w:r>
      <m:oMath>
        <m:r>
          <w:rPr>
            <w:rFonts w:ascii="Cambria Math" w:hAnsi="Cambria Math"/>
          </w:rPr>
          <m:t>σ=0.05μ</m:t>
        </m:r>
      </m:oMath>
      <w:r>
        <w:t xml:space="preserve"> is the standard deviation.</w:t>
      </w:r>
      <w:r w:rsidR="00CE0971">
        <w:t xml:space="preserve"> </w:t>
      </w:r>
      <w:ins w:id="30" w:author="Ivy" w:date="2020-10-14T12:40:00Z">
        <w:r w:rsidR="00CE0971">
          <w:t>Because</w:t>
        </w:r>
      </w:ins>
      <w:r>
        <w:t xml:space="preserve"> </w:t>
      </w:r>
      <m:oMath>
        <m:r>
          <w:rPr>
            <w:rFonts w:ascii="Cambria Math" w:hAnsi="Cambria Math"/>
          </w:rPr>
          <m:t>σ</m:t>
        </m:r>
      </m:oMath>
      <w:r>
        <w:t xml:space="preserve"> was not available for either species</w:t>
      </w:r>
      <w:ins w:id="31" w:author="Ivy" w:date="2020-10-14T12:40:00Z">
        <w:r w:rsidR="00E96AB4">
          <w:t>, it</w:t>
        </w:r>
      </w:ins>
      <w:del w:id="32" w:author="Ivy" w:date="2020-10-14T12:40:00Z">
        <w:r w:rsidDel="00E96AB4">
          <w:delText xml:space="preserve"> so</w:delText>
        </w:r>
      </w:del>
      <w:r>
        <w:t xml:space="preserve"> was assumed to be directly proportional to length, with a constant of proportionality of 5% (Table 1).</w:t>
      </w:r>
    </w:p>
    <w:p w14:paraId="26BAAB59" w14:textId="3EF0168F" w:rsidR="00D4353E" w:rsidRDefault="005E75DD">
      <w:pPr>
        <w:pStyle w:val="BodyText"/>
      </w:pPr>
      <w:r>
        <w:t>Gamma functions based on gillnet selectivity experiments were used to simulate hypothetical sampling of individuals from a length-selective fishery (Kirkwood and Walker 1986; Punt and Walker 1998). Two selectivity scenarios were simulated corresponding to low and high selectivity of the maternal component of the population. For consistency between species, gillnet mesh sizes were chosen that would result in peak relative selectivity occurring at the lengths equal to 5% and 95% of the population in maternal condition (Table 1). For each simulation a random sample of individual lengths was drawn without replacement from the population. Sampling probabilities were weighted by relative selectivity to the gillnet mesh size. Six scenarios were conducted with sample sizes ranging from 50 to 2</w:t>
      </w:r>
      <w:ins w:id="33" w:author="Ivy" w:date="2020-10-14T12:41:00Z">
        <w:r w:rsidR="00E96AB4">
          <w:t>,</w:t>
        </w:r>
      </w:ins>
      <w:r>
        <w:t>500 individuals, reflecting a gradient from data poor to rich.</w:t>
      </w:r>
    </w:p>
    <w:p w14:paraId="624C4C9F" w14:textId="77777777" w:rsidR="00D4353E" w:rsidRDefault="005E75DD">
      <w:pPr>
        <w:pStyle w:val="BodyText"/>
      </w:pPr>
      <w:r>
        <w:t>Next, maturity-at-length data</w:t>
      </w:r>
      <w:proofErr w:type="gramStart"/>
      <w:r>
        <w:t xml:space="preserve">, </w:t>
      </w:r>
      <w:proofErr w:type="gramEnd"/>
      <m:oMath>
        <m:r>
          <w:rPr>
            <w:rFonts w:ascii="Cambria Math" w:hAnsi="Cambria Math"/>
          </w:rPr>
          <m:t>ψ(L)</m:t>
        </m:r>
      </m:oMath>
      <w:r>
        <w:t xml:space="preserve">, were randomly generated by simulating from a Bernoulli distribution, </w:t>
      </w:r>
      <m:oMath>
        <m:r>
          <w:rPr>
            <w:rFonts w:ascii="Cambria Math" w:hAnsi="Cambria Math"/>
          </w:rPr>
          <m:t>Ψ(L)∼B(P)</m:t>
        </m:r>
      </m:oMath>
      <w:r>
        <w:t xml:space="preserve">, where </w:t>
      </w:r>
      <m:oMath>
        <m:r>
          <w:rPr>
            <w:rFonts w:ascii="Cambria Math" w:hAnsi="Cambria Math"/>
          </w:rPr>
          <m:t>P</m:t>
        </m:r>
      </m:oMath>
      <w:r>
        <w:t xml:space="preserve"> was given by the 2PLF:</w:t>
      </w:r>
    </w:p>
    <w:p w14:paraId="2424610E" w14:textId="77777777" w:rsidR="00D4353E" w:rsidRDefault="005E75DD">
      <w:pPr>
        <w:pStyle w:val="BodyText"/>
      </w:pPr>
      <m:oMathPara>
        <m:oMathParaPr>
          <m:jc m:val="center"/>
        </m:oMathParaPr>
        <m:oMath>
          <m:r>
            <w:rPr>
              <w:rFonts w:ascii="Cambria Math" w:hAnsi="Cambria Math"/>
            </w:rPr>
            <m:t>P=</m:t>
          </m:r>
          <m:sSup>
            <m:sSupPr>
              <m:ctrlPr>
                <w:rPr>
                  <w:rFonts w:ascii="Cambria Math" w:hAnsi="Cambria Math"/>
                </w:rPr>
              </m:ctrlPr>
            </m:sSupPr>
            <m:e>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-ln(19)</m:t>
                      </m:r>
                      <m:d>
                        <m:dPr>
                          <m:ctrlPr>
                            <w:rPr>
                              <w:rFonts w:ascii="Cambria Math" w:hAnsi="Cambria Math"/>
                            </w:rPr>
                          </m:ctrlPr>
                        </m:dPr>
                        <m:e>
                          <m:f>
                            <m:fPr>
                              <m:ctrlPr>
                                <w:rPr>
                                  <w:rFonts w:ascii="Cambria Math" w:hAnsi="Cambria Math"/>
                                </w:rPr>
                              </m:ctrlPr>
                            </m:fPr>
                            <m:num>
                              <m:r>
                                <w:rPr>
                                  <w:rFonts w:ascii="Cambria Math" w:hAnsi="Cambria Math"/>
                                </w:rPr>
                                <m:t>L(a)-</m:t>
                              </m:r>
                              <m:sSub>
                                <m:sSubPr>
                                  <m:ctrlPr>
                                    <w:rPr>
                                      <w:rFonts w:ascii="Cambria Math" w:hAnsi="Cambria Math"/>
                                    </w:rPr>
                                  </m:ctrlPr>
                                </m:sSubPr>
                                <m:e>
                                  <m:r>
                                    <w:rPr>
                                      <w:rFonts w:ascii="Cambria Math" w:hAnsi="Cambria Math"/>
                                    </w:rPr>
                                    <m:t>L</m:t>
                                  </m:r>
                                </m:e>
                                <m:sub>
                                  <m:r>
                                    <w:rPr>
                                      <w:rFonts w:ascii="Cambria Math" w:hAnsi="Cambria Math"/>
                                    </w:rPr>
                                    <m:t>50</m:t>
                                  </m:r>
                                </m:sub>
                              </m:sSub>
                            </m:num>
                            <m:den>
                              <m:sSub>
                                <m:sSubPr>
                                  <m:ctrlPr>
                                    <w:rPr>
                                      <w:rFonts w:ascii="Cambria Math" w:hAnsi="Cambria Math"/>
                                    </w:rPr>
                                  </m:ctrlPr>
                                </m:sSubPr>
                                <m:e>
                                  <m:r>
                                    <w:rPr>
                                      <w:rFonts w:ascii="Cambria Math" w:hAnsi="Cambria Math"/>
                                    </w:rPr>
                                    <m:t>L</m:t>
                                  </m:r>
                                </m:e>
                                <m:sub>
                                  <m:r>
                                    <w:rPr>
                                      <w:rFonts w:ascii="Cambria Math" w:hAnsi="Cambria Math"/>
                                    </w:rPr>
                                    <m:t>95</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50</m:t>
                                  </m:r>
                                </m:sub>
                              </m:sSub>
                            </m:den>
                          </m:f>
                        </m:e>
                      </m:d>
                    </m:sup>
                  </m:sSup>
                </m:e>
              </m:d>
            </m:e>
            <m:sup>
              <m:r>
                <w:rPr>
                  <w:rFonts w:ascii="Cambria Math" w:hAnsi="Cambria Math"/>
                </w:rPr>
                <m:t>-1</m:t>
              </m:r>
            </m:sup>
          </m:sSup>
        </m:oMath>
      </m:oMathPara>
    </w:p>
    <w:p w14:paraId="22AC2224" w14:textId="77777777" w:rsidR="00D4353E" w:rsidRDefault="005E75DD">
      <w:pPr>
        <w:pStyle w:val="FirstParagraph"/>
      </w:pPr>
      <w:r>
        <w:t>This processes was then repeated to generate maternity-at-length data</w:t>
      </w:r>
      <w:proofErr w:type="gramStart"/>
      <w:r>
        <w:t xml:space="preserve">, </w:t>
      </w:r>
      <w:proofErr w:type="gramEnd"/>
      <m:oMath>
        <m:r>
          <w:rPr>
            <w:rFonts w:ascii="Cambria Math" w:hAnsi="Cambria Math"/>
          </w:rPr>
          <m:t>Ψ'(L)</m:t>
        </m:r>
      </m:oMath>
      <w:r>
        <w:t>, using the 3PLF:</w:t>
      </w:r>
    </w:p>
    <w:p w14:paraId="40A68091" w14:textId="77777777" w:rsidR="00D4353E" w:rsidRDefault="005E75DD">
      <w:pPr>
        <w:pStyle w:val="BodyText"/>
      </w:pPr>
      <m:oMathPara>
        <m:oMathParaPr>
          <m:jc m:val="center"/>
        </m:oMathParaPr>
        <m:oMath>
          <m:r>
            <w:rPr>
              <w:rFonts w:ascii="Cambria Math" w:hAnsi="Cambria Math"/>
            </w:rPr>
            <m:t>Ψ'∼B(P)</m:t>
          </m:r>
        </m:oMath>
      </m:oMathPara>
    </w:p>
    <w:p w14:paraId="4E9F0B13" w14:textId="77777777" w:rsidR="00D4353E" w:rsidRDefault="005E75DD">
      <w:pPr>
        <w:pStyle w:val="FirstParagraph"/>
      </w:pPr>
      <m:oMathPara>
        <m:oMathParaPr>
          <m:jc m:val="center"/>
        </m:oMathParaPr>
        <m:oMath>
          <m:r>
            <w:rPr>
              <w:rFonts w:ascii="Cambria Math" w:hAnsi="Cambria Math"/>
            </w:rPr>
            <m:t>P=</m:t>
          </m:r>
          <m:sSub>
            <m:sSubPr>
              <m:ctrlPr>
                <w:rPr>
                  <w:rFonts w:ascii="Cambria Math" w:hAnsi="Cambria Math"/>
                </w:rPr>
              </m:ctrlPr>
            </m:sSubPr>
            <m:e>
              <m:r>
                <w:rPr>
                  <w:rFonts w:ascii="Cambria Math" w:hAnsi="Cambria Math"/>
                </w:rPr>
                <m:t>P</m:t>
              </m:r>
            </m:e>
            <m:sub>
              <m:r>
                <w:rPr>
                  <w:rFonts w:ascii="Cambria Math" w:hAnsi="Cambria Math"/>
                </w:rPr>
                <m:t>Max</m:t>
              </m:r>
            </m:sub>
          </m:sSub>
          <m:sSup>
            <m:sSupPr>
              <m:ctrlPr>
                <w:rPr>
                  <w:rFonts w:ascii="Cambria Math" w:hAnsi="Cambria Math"/>
                </w:rPr>
              </m:ctrlPr>
            </m:sSupPr>
            <m:e>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-ln(19)</m:t>
                      </m:r>
                      <m:d>
                        <m:dPr>
                          <m:ctrlPr>
                            <w:rPr>
                              <w:rFonts w:ascii="Cambria Math" w:hAnsi="Cambria Math"/>
                            </w:rPr>
                          </m:ctrlPr>
                        </m:dPr>
                        <m:e>
                          <m:f>
                            <m:fPr>
                              <m:ctrlPr>
                                <w:rPr>
                                  <w:rFonts w:ascii="Cambria Math" w:hAnsi="Cambria Math"/>
                                </w:rPr>
                              </m:ctrlPr>
                            </m:fPr>
                            <m:num>
                              <m:r>
                                <w:rPr>
                                  <w:rFonts w:ascii="Cambria Math" w:hAnsi="Cambria Math"/>
                                </w:rPr>
                                <m:t>L(a)-L</m:t>
                              </m:r>
                              <m:sSub>
                                <m:sSubPr>
                                  <m:ctrlPr>
                                    <w:rPr>
                                      <w:rFonts w:ascii="Cambria Math" w:hAnsi="Cambria Math"/>
                                    </w:rPr>
                                  </m:ctrlPr>
                                </m:sSubPr>
                                <m:e>
                                  <m:r>
                                    <w:rPr>
                                      <w:rFonts w:ascii="Cambria Math" w:hAnsi="Cambria Math"/>
                                    </w:rPr>
                                    <m:t>'</m:t>
                                  </m:r>
                                </m:e>
                                <m:sub>
                                  <m:r>
                                    <w:rPr>
                                      <w:rFonts w:ascii="Cambria Math" w:hAnsi="Cambria Math"/>
                                    </w:rPr>
                                    <m:t>50</m:t>
                                  </m:r>
                                </m:sub>
                              </m:sSub>
                            </m:num>
                            <m:den>
                              <m:r>
                                <w:rPr>
                                  <w:rFonts w:ascii="Cambria Math" w:hAnsi="Cambria Math"/>
                                </w:rPr>
                                <m:t>L</m:t>
                              </m:r>
                              <m:sSub>
                                <m:sSubPr>
                                  <m:ctrlPr>
                                    <w:rPr>
                                      <w:rFonts w:ascii="Cambria Math" w:hAnsi="Cambria Math"/>
                                    </w:rPr>
                                  </m:ctrlPr>
                                </m:sSubPr>
                                <m:e>
                                  <m:r>
                                    <w:rPr>
                                      <w:rFonts w:ascii="Cambria Math" w:hAnsi="Cambria Math"/>
                                    </w:rPr>
                                    <m:t>'</m:t>
                                  </m:r>
                                </m:e>
                                <m:sub>
                                  <m:r>
                                    <w:rPr>
                                      <w:rFonts w:ascii="Cambria Math" w:hAnsi="Cambria Math"/>
                                    </w:rPr>
                                    <m:t>95</m:t>
                                  </m:r>
                                </m:sub>
                              </m:sSub>
                              <m:r>
                                <w:rPr>
                                  <w:rFonts w:ascii="Cambria Math" w:hAnsi="Cambria Math"/>
                                </w:rPr>
                                <m:t>-L</m:t>
                              </m:r>
                              <m:sSub>
                                <m:sSubPr>
                                  <m:ctrlPr>
                                    <w:rPr>
                                      <w:rFonts w:ascii="Cambria Math" w:hAnsi="Cambria Math"/>
                                    </w:rPr>
                                  </m:ctrlPr>
                                </m:sSubPr>
                                <m:e>
                                  <m:r>
                                    <w:rPr>
                                      <w:rFonts w:ascii="Cambria Math" w:hAnsi="Cambria Math"/>
                                    </w:rPr>
                                    <m:t>'</m:t>
                                  </m:r>
                                </m:e>
                                <m:sub>
                                  <m:r>
                                    <w:rPr>
                                      <w:rFonts w:ascii="Cambria Math" w:hAnsi="Cambria Math"/>
                                    </w:rPr>
                                    <m:t>50</m:t>
                                  </m:r>
                                </m:sub>
                              </m:sSub>
                            </m:den>
                          </m:f>
                        </m:e>
                      </m:d>
                    </m:sup>
                  </m:sSup>
                </m:e>
              </m:d>
            </m:e>
            <m:sup>
              <m:r>
                <w:rPr>
                  <w:rFonts w:ascii="Cambria Math" w:hAnsi="Cambria Math"/>
                </w:rPr>
                <m:t>-1</m:t>
              </m:r>
            </m:sup>
          </m:sSup>
        </m:oMath>
      </m:oMathPara>
    </w:p>
    <w:p w14:paraId="4678ADEC" w14:textId="77777777" w:rsidR="00D4353E" w:rsidRDefault="005E75DD">
      <w:pPr>
        <w:pStyle w:val="FirstParagraph"/>
      </w:pPr>
      <w:r>
        <w:t>Finally, 250 iterations were run for each of the 144 unique variables combinations.</w:t>
      </w:r>
    </w:p>
    <w:p w14:paraId="1EB4FE4B" w14:textId="77777777" w:rsidR="00D4353E" w:rsidRDefault="005E75DD">
      <w:pPr>
        <w:pStyle w:val="Heading3"/>
      </w:pPr>
      <w:bookmarkStart w:id="34" w:name="estimation-approaches"/>
      <w:r>
        <w:t>Estimation approaches</w:t>
      </w:r>
      <w:bookmarkEnd w:id="34"/>
    </w:p>
    <w:p w14:paraId="208C48A2" w14:textId="6B3D4DE9" w:rsidR="00D4353E" w:rsidRDefault="005E75DD">
      <w:pPr>
        <w:pStyle w:val="FirstParagraph"/>
      </w:pPr>
      <w:r>
        <w:t>Two approaches to estimating maternity parameters were compared</w:t>
      </w:r>
      <w:ins w:id="35" w:author="Ivy" w:date="2020-10-14T12:42:00Z">
        <w:r w:rsidR="00E96AB4">
          <w:t>:</w:t>
        </w:r>
      </w:ins>
      <w:del w:id="36" w:author="Ivy" w:date="2020-10-14T12:42:00Z">
        <w:r w:rsidDel="00E96AB4">
          <w:delText>,</w:delText>
        </w:r>
      </w:del>
      <w:r>
        <w:t xml:space="preserve"> the 3PLF </w:t>
      </w:r>
      <w:proofErr w:type="gramStart"/>
      <w:r>
        <w:t>itself</w:t>
      </w:r>
      <w:proofErr w:type="gramEnd"/>
      <w:r>
        <w:t xml:space="preserve"> (3PLF-free) and the 3PLF function with a fixed asymptote (3PLF-fixed). Additionally, two approaches using a 2PLF were </w:t>
      </w:r>
      <w:del w:id="37" w:author="Ivy" w:date="2020-10-14T12:42:00Z">
        <w:r w:rsidDel="00E96AB4">
          <w:delText xml:space="preserve">also </w:delText>
        </w:r>
      </w:del>
      <w:r>
        <w:t>examined, using maternity-at-length data (2PLF-maternity) and maturity-at-length data (2PLF maturity). The 3PLF-free method was examined to validate the utility of this model, which has so far been used in only a single study (Colonello et al. 2016). The 3PLF-fixed is the method described by Walker (2005) and most commonly used in practice. The 2PLF-maternity method was used to examine what effect simply ignorin</w:t>
      </w:r>
      <w:r w:rsidR="00E96AB4">
        <w:t xml:space="preserve">g the upper </w:t>
      </w:r>
      <w:proofErr w:type="spellStart"/>
      <w:r w:rsidR="00E96AB4">
        <w:t>asmyptote</w:t>
      </w:r>
      <w:proofErr w:type="spellEnd"/>
      <w:r w:rsidR="00E96AB4">
        <w:t xml:space="preserve"> had (i.e. </w:t>
      </w:r>
      <m:oMath>
        <m:sSub>
          <m:sSubPr>
            <m:ctrlPr>
              <w:rPr>
                <w:rFonts w:ascii="Cambria Math" w:hAnsi="Cambria Math"/>
              </w:rPr>
            </m:ctrlPr>
          </m:sSubPr>
          <m:e>
            <m:r>
              <w:rPr>
                <w:rFonts w:ascii="Cambria Math" w:hAnsi="Cambria Math"/>
              </w:rPr>
              <m:t>P</m:t>
            </m:r>
          </m:e>
          <m:sub>
            <m:r>
              <w:rPr>
                <w:rFonts w:ascii="Cambria Math" w:hAnsi="Cambria Math"/>
              </w:rPr>
              <m:t>Max</m:t>
            </m:r>
          </m:sub>
        </m:sSub>
      </m:oMath>
      <w:r>
        <w:t xml:space="preserve"> fixed at 1). The 2PLF-maturity method is tacitly assumed if using mature females to approximate maternal </w:t>
      </w:r>
      <w:commentRangeStart w:id="38"/>
      <w:r>
        <w:t>ones</w:t>
      </w:r>
      <w:commentRangeEnd w:id="38"/>
      <w:r w:rsidR="00E96AB4">
        <w:rPr>
          <w:rStyle w:val="CommentReference"/>
        </w:rPr>
        <w:commentReference w:id="38"/>
      </w:r>
      <w:r>
        <w:t xml:space="preserve">. </w:t>
      </w:r>
      <w:r>
        <w:lastRenderedPageBreak/>
        <w:t>The resulting maturity curve can then by weighted by the proportion of gravid females to calculate annual reproductive output</w:t>
      </w:r>
      <w:ins w:id="39" w:author="Ivy" w:date="2020-10-14T12:45:00Z">
        <w:r w:rsidR="00E96AB4">
          <w:t>,</w:t>
        </w:r>
      </w:ins>
      <w:r>
        <w:t xml:space="preserve"> </w:t>
      </w:r>
      <w:del w:id="40" w:author="Ivy" w:date="2020-10-14T12:45:00Z">
        <w:r w:rsidDel="00E96AB4">
          <w:delText>(</w:delText>
        </w:r>
      </w:del>
      <w:r>
        <w:t>although in practice annual fecundity is more often modified, for example halved for a biennially reproducing species</w:t>
      </w:r>
      <w:del w:id="41" w:author="Ivy" w:date="2020-10-14T12:45:00Z">
        <w:r w:rsidDel="00E96AB4">
          <w:delText>)</w:delText>
        </w:r>
      </w:del>
      <w:r>
        <w:t>.</w:t>
      </w:r>
    </w:p>
    <w:p w14:paraId="40CB29F8" w14:textId="00398952" w:rsidR="00D4353E" w:rsidRDefault="005E75DD">
      <w:pPr>
        <w:pStyle w:val="BodyText"/>
      </w:pPr>
      <w:r>
        <w:t xml:space="preserve">Only the 3PLF-free method involves statistically </w:t>
      </w:r>
      <w:proofErr w:type="gramStart"/>
      <w:r>
        <w:t xml:space="preserve">estimating </w:t>
      </w:r>
      <w:proofErr w:type="gramEnd"/>
      <m:oMath>
        <m:sSub>
          <m:sSubPr>
            <m:ctrlPr>
              <w:rPr>
                <w:rFonts w:ascii="Cambria Math" w:hAnsi="Cambria Math"/>
              </w:rPr>
            </m:ctrlPr>
          </m:sSubPr>
          <m:e>
            <m:r>
              <w:rPr>
                <w:rFonts w:ascii="Cambria Math" w:hAnsi="Cambria Math"/>
              </w:rPr>
              <m:t>P</m:t>
            </m:r>
          </m:e>
          <m:sub>
            <m:r>
              <w:rPr>
                <w:rFonts w:ascii="Cambria Math" w:hAnsi="Cambria Math"/>
              </w:rPr>
              <m:t>Max</m:t>
            </m:r>
          </m:sub>
        </m:sSub>
      </m:oMath>
      <w:r>
        <w:t xml:space="preserve">, which must be subjectively chosen in the case of the 3PLF-fixed and the 2PLF-maturity. </w:t>
      </w:r>
      <m:oMath>
        <m:sSub>
          <m:sSubPr>
            <m:ctrlPr>
              <w:rPr>
                <w:rFonts w:ascii="Cambria Math" w:hAnsi="Cambria Math"/>
              </w:rPr>
            </m:ctrlPr>
          </m:sSubPr>
          <m:e>
            <m:r>
              <w:rPr>
                <w:rFonts w:ascii="Cambria Math" w:hAnsi="Cambria Math"/>
              </w:rPr>
              <m:t>P</m:t>
            </m:r>
          </m:e>
          <m:sub>
            <m:r>
              <w:rPr>
                <w:rFonts w:ascii="Cambria Math" w:hAnsi="Cambria Math"/>
              </w:rPr>
              <m:t>Max</m:t>
            </m:r>
          </m:sub>
        </m:sSub>
      </m:oMath>
      <w:r>
        <w:t xml:space="preserve"> is ideally chosen based on detailed study of the ovarian and uterine cycles (Walker 2005), or alternatively based on the proportion of mature females observed to be in maternal condition during sampling (Baremore and Hale 2012; </w:t>
      </w:r>
      <w:commentRangeStart w:id="42"/>
      <w:r>
        <w:t xml:space="preserve">Harry, Tobin, and </w:t>
      </w:r>
      <w:proofErr w:type="spellStart"/>
      <w:r>
        <w:t>Simpfendorfer</w:t>
      </w:r>
      <w:proofErr w:type="spellEnd"/>
      <w:r>
        <w:t xml:space="preserve"> </w:t>
      </w:r>
      <w:commentRangeEnd w:id="42"/>
      <w:r w:rsidR="000C00AC">
        <w:rPr>
          <w:rStyle w:val="CommentReference"/>
        </w:rPr>
        <w:commentReference w:id="42"/>
      </w:r>
      <w:r>
        <w:t xml:space="preserve">2013; </w:t>
      </w:r>
      <w:proofErr w:type="spellStart"/>
      <w:r>
        <w:t>Trinnie</w:t>
      </w:r>
      <w:proofErr w:type="spellEnd"/>
      <w:r>
        <w:t xml:space="preserve"> et al. 2016). For the purposes of the simulation, the timing and duration of the uterine and ovarian cycles were assumed to be unknown. The following procedure was used to ‘</w:t>
      </w:r>
      <w:proofErr w:type="gramStart"/>
      <w:r>
        <w:t>guess’</w:t>
      </w:r>
      <w:proofErr w:type="gramEnd"/>
      <w:r>
        <w:t xml:space="preserve"> the fixed value of </w:t>
      </w:r>
      <m:oMath>
        <m:sSub>
          <m:sSubPr>
            <m:ctrlPr>
              <w:rPr>
                <w:rFonts w:ascii="Cambria Math" w:hAnsi="Cambria Math"/>
              </w:rPr>
            </m:ctrlPr>
          </m:sSubPr>
          <m:e>
            <m:r>
              <w:rPr>
                <w:rFonts w:ascii="Cambria Math" w:hAnsi="Cambria Math"/>
              </w:rPr>
              <m:t>P</m:t>
            </m:r>
          </m:e>
          <m:sub>
            <m:r>
              <w:rPr>
                <w:rFonts w:ascii="Cambria Math" w:hAnsi="Cambria Math"/>
              </w:rPr>
              <m:t>Max</m:t>
            </m:r>
          </m:sub>
        </m:sSub>
      </m:oMath>
      <w:r>
        <w:t xml:space="preserve"> in each simulation. </w:t>
      </w:r>
      <m:oMath>
        <m:sSub>
          <m:sSubPr>
            <m:ctrlPr>
              <w:rPr>
                <w:rFonts w:ascii="Cambria Math" w:hAnsi="Cambria Math"/>
              </w:rPr>
            </m:ctrlPr>
          </m:sSubPr>
          <m:e>
            <m:r>
              <w:rPr>
                <w:rFonts w:ascii="Cambria Math" w:hAnsi="Cambria Math"/>
              </w:rPr>
              <m:t>P</m:t>
            </m:r>
          </m:e>
          <m:sub>
            <m:r>
              <w:rPr>
                <w:rFonts w:ascii="Cambria Math" w:hAnsi="Cambria Math"/>
              </w:rPr>
              <m:t>Max</m:t>
            </m:r>
          </m:sub>
        </m:sSub>
      </m:oMath>
      <w:r>
        <w:t xml:space="preserve"> </w:t>
      </w:r>
      <w:proofErr w:type="gramStart"/>
      <w:r>
        <w:t>was</w:t>
      </w:r>
      <w:proofErr w:type="gramEnd"/>
      <w:r>
        <w:t xml:space="preserve"> chosen as the proportion of females in maternal condition above </w:t>
      </w:r>
      <w:del w:id="43" w:author="Andrew Piercy" w:date="2020-10-05T14:18:00Z">
        <w:r w:rsidDel="005B0B8B">
          <w:delText xml:space="preserve">a </w:delText>
        </w:r>
      </w:del>
      <w:r>
        <w:t xml:space="preserve">the length at which </w:t>
      </w:r>
      <m:oMath>
        <m:r>
          <w:rPr>
            <w:rFonts w:ascii="Cambria Math" w:hAnsi="Cambria Math"/>
          </w:rPr>
          <m:t>99%</m:t>
        </m:r>
      </m:oMath>
      <w:r>
        <w:t xml:space="preserve"> of females were mature, </w:t>
      </w:r>
      <m:oMath>
        <m:r>
          <w:rPr>
            <w:rFonts w:ascii="Cambria Math" w:hAnsi="Cambria Math"/>
          </w:rPr>
          <m:t>L&gt;Ψ(</m:t>
        </m:r>
        <m:sSub>
          <m:sSubPr>
            <m:ctrlPr>
              <w:rPr>
                <w:rFonts w:ascii="Cambria Math" w:hAnsi="Cambria Math"/>
              </w:rPr>
            </m:ctrlPr>
          </m:sSubPr>
          <m:e>
            <m:r>
              <w:rPr>
                <w:rFonts w:ascii="Cambria Math" w:hAnsi="Cambria Math"/>
              </w:rPr>
              <m:t>L</m:t>
            </m:r>
          </m:e>
          <m:sub>
            <m:r>
              <w:rPr>
                <w:rFonts w:ascii="Cambria Math" w:hAnsi="Cambria Math"/>
              </w:rPr>
              <m:t>99</m:t>
            </m:r>
            <m:r>
              <w:del w:id="44" w:author="Ivy" w:date="2020-10-14T12:48:00Z">
                <w:rPr>
                  <w:rFonts w:ascii="Cambria Math" w:hAnsi="Cambria Math"/>
                </w:rPr>
                <m:t>%</m:t>
              </w:del>
            </m:r>
          </m:sub>
        </m:sSub>
        <m:r>
          <w:rPr>
            <w:rFonts w:ascii="Cambria Math" w:hAnsi="Cambria Math"/>
          </w:rPr>
          <m:t>)</m:t>
        </m:r>
      </m:oMath>
      <w:r>
        <w:t xml:space="preserve">. </w:t>
      </w:r>
      <w:commentRangeStart w:id="45"/>
      <w:r>
        <w:t>I</w:t>
      </w:r>
      <w:r w:rsidR="00E96AB4">
        <w:t xml:space="preserve">f this failed (e.g. </w:t>
      </w:r>
      <w:r>
        <w:t xml:space="preserve">zero pregnant females), </w:t>
      </w:r>
      <w:commentRangeEnd w:id="45"/>
      <w:r w:rsidR="005B0B8B">
        <w:rPr>
          <w:rStyle w:val="CommentReference"/>
        </w:rPr>
        <w:commentReference w:id="45"/>
      </w:r>
      <m:oMath>
        <m:sSub>
          <m:sSubPr>
            <m:ctrlPr>
              <w:rPr>
                <w:rFonts w:ascii="Cambria Math" w:hAnsi="Cambria Math"/>
              </w:rPr>
            </m:ctrlPr>
          </m:sSubPr>
          <m:e>
            <m:r>
              <w:rPr>
                <w:rFonts w:ascii="Cambria Math" w:hAnsi="Cambria Math"/>
              </w:rPr>
              <m:t>L</m:t>
            </m:r>
          </m:e>
          <m:sub>
            <m:r>
              <w:rPr>
                <w:rFonts w:ascii="Cambria Math" w:hAnsi="Cambria Math"/>
              </w:rPr>
              <m:t>95</m:t>
            </m:r>
          </m:sub>
        </m:sSub>
      </m:oMath>
      <w:r>
        <w:t xml:space="preserve"> </w:t>
      </w:r>
      <w:commentRangeStart w:id="46"/>
      <w:r>
        <w:t>was</w:t>
      </w:r>
      <w:commentRangeEnd w:id="46"/>
      <w:r w:rsidR="00E96AB4">
        <w:rPr>
          <w:rStyle w:val="CommentReference"/>
        </w:rPr>
        <w:commentReference w:id="46"/>
      </w:r>
      <w:r>
        <w:t xml:space="preserve"> used, followed </w:t>
      </w:r>
      <w:proofErr w:type="gramStart"/>
      <w:r>
        <w:t xml:space="preserve">by </w:t>
      </w:r>
      <w:proofErr w:type="gramEnd"/>
      <m:oMath>
        <m:sSub>
          <m:sSubPr>
            <m:ctrlPr>
              <w:rPr>
                <w:rFonts w:ascii="Cambria Math" w:hAnsi="Cambria Math"/>
              </w:rPr>
            </m:ctrlPr>
          </m:sSubPr>
          <m:e>
            <m:r>
              <w:rPr>
                <w:rFonts w:ascii="Cambria Math" w:hAnsi="Cambria Math"/>
              </w:rPr>
              <m:t>L</m:t>
            </m:r>
          </m:e>
          <m:sub>
            <m:r>
              <w:rPr>
                <w:rFonts w:ascii="Cambria Math" w:hAnsi="Cambria Math"/>
              </w:rPr>
              <m:t>50</m:t>
            </m:r>
          </m:sub>
        </m:sSub>
      </m:oMath>
      <w:r>
        <w:t>, and finally the proportion of all mature females in the sample that were in maternal condition. Statistical estimation of all non-fixed parameters in each of the methods was undertaken using maximum likelihood. Nonparametric bootstrapping was used to calculate approximate 50% confidence intervals for the best-fit parameters from 250 resampled data sets.</w:t>
      </w:r>
    </w:p>
    <w:p w14:paraId="4D15F4FF" w14:textId="77777777" w:rsidR="00D4353E" w:rsidRDefault="005E75DD">
      <w:pPr>
        <w:pStyle w:val="Heading3"/>
      </w:pPr>
      <w:bookmarkStart w:id="47" w:name="reproductive-output"/>
      <w:r>
        <w:t>Reproductive output</w:t>
      </w:r>
      <w:bookmarkEnd w:id="47"/>
    </w:p>
    <w:p w14:paraId="5E64B5AC" w14:textId="77777777" w:rsidR="00D4353E" w:rsidRDefault="005E75DD">
      <w:pPr>
        <w:pStyle w:val="FirstParagraph"/>
      </w:pPr>
      <w:r>
        <w:t>For each iteration, the per-generation rate of multiplication</w:t>
      </w:r>
      <w:proofErr w:type="gramStart"/>
      <w:r>
        <w:t xml:space="preserve">, </w:t>
      </w:r>
      <w:proofErr w:type="gramEnd"/>
      <m:oMath>
        <m:sSub>
          <m:sSubPr>
            <m:ctrlPr>
              <w:rPr>
                <w:rFonts w:ascii="Cambria Math" w:hAnsi="Cambria Math"/>
              </w:rPr>
            </m:ctrlPr>
          </m:sSubPr>
          <m:e>
            <m:r>
              <w:rPr>
                <w:rFonts w:ascii="Cambria Math" w:hAnsi="Cambria Math"/>
              </w:rPr>
              <m:t>R</m:t>
            </m:r>
          </m:e>
          <m:sub>
            <m:r>
              <w:rPr>
                <w:rFonts w:ascii="Cambria Math" w:hAnsi="Cambria Math"/>
              </w:rPr>
              <m:t>0</m:t>
            </m:r>
          </m:sub>
        </m:sSub>
      </m:oMath>
      <w:r>
        <w:t>, or lifetime female pup production, was calculated as:</w:t>
      </w:r>
    </w:p>
    <w:p w14:paraId="589A7BEC" w14:textId="77777777" w:rsidR="00D4353E" w:rsidRDefault="00B80301">
      <w:pPr>
        <w:pStyle w:val="BodyText"/>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0</m:t>
              </m:r>
            </m:sub>
          </m:sSub>
          <m:r>
            <w:rPr>
              <w:rFonts w:ascii="Cambria Math" w:hAnsi="Cambria Math"/>
            </w:rPr>
            <m:t>=</m:t>
          </m:r>
          <m:nary>
            <m:naryPr>
              <m:limLoc m:val="subSup"/>
              <m:ctrlPr>
                <w:rPr>
                  <w:rFonts w:ascii="Cambria Math" w:hAnsi="Cambria Math"/>
                </w:rPr>
              </m:ctrlPr>
            </m:naryPr>
            <m:sub>
              <m:r>
                <w:rPr>
                  <w:rFonts w:ascii="Cambria Math" w:hAnsi="Cambria Math"/>
                </w:rPr>
                <m:t>0</m:t>
              </m:r>
            </m:sub>
            <m:sup>
              <m:r>
                <w:rPr>
                  <w:rFonts w:ascii="Cambria Math" w:hAnsi="Cambria Math"/>
                </w:rPr>
                <m:t>∞</m:t>
              </m:r>
            </m:sup>
            <m:e>
              <m:r>
                <w:rPr>
                  <w:rFonts w:ascii="Cambria Math" w:hAnsi="Cambria Math"/>
                </w:rPr>
                <m:t>R</m:t>
              </m:r>
            </m:e>
          </m:nary>
          <m:r>
            <w:rPr>
              <w:rFonts w:ascii="Cambria Math" w:hAnsi="Cambria Math"/>
            </w:rPr>
            <m:t>β(a)</m:t>
          </m:r>
          <m:sSup>
            <m:sSupPr>
              <m:ctrlPr>
                <w:rPr>
                  <w:rFonts w:ascii="Cambria Math" w:hAnsi="Cambria Math"/>
                </w:rPr>
              </m:ctrlPr>
            </m:sSupPr>
            <m:e>
              <m:r>
                <w:rPr>
                  <w:rFonts w:ascii="Cambria Math" w:hAnsi="Cambria Math"/>
                </w:rPr>
                <m:t>e</m:t>
              </m:r>
            </m:e>
            <m:sup>
              <m:nary>
                <m:naryPr>
                  <m:limLoc m:val="subSup"/>
                  <m:ctrlPr>
                    <w:rPr>
                      <w:rFonts w:ascii="Cambria Math" w:hAnsi="Cambria Math"/>
                    </w:rPr>
                  </m:ctrlPr>
                </m:naryPr>
                <m:sub>
                  <m:r>
                    <w:rPr>
                      <w:rFonts w:ascii="Cambria Math" w:hAnsi="Cambria Math"/>
                    </w:rPr>
                    <m:t>0</m:t>
                  </m:r>
                </m:sub>
                <m:sup>
                  <m:r>
                    <w:rPr>
                      <w:rFonts w:ascii="Cambria Math" w:hAnsi="Cambria Math"/>
                    </w:rPr>
                    <m:t>a</m:t>
                  </m:r>
                </m:sup>
                <m:e>
                  <m:r>
                    <w:rPr>
                      <w:rFonts w:ascii="Cambria Math" w:hAnsi="Cambria Math"/>
                    </w:rPr>
                    <m:t>M</m:t>
                  </m:r>
                </m:e>
              </m:nary>
              <m:r>
                <w:rPr>
                  <w:rFonts w:ascii="Cambria Math" w:hAnsi="Cambria Math"/>
                </w:rPr>
                <m:t>ds</m:t>
              </m:r>
            </m:sup>
          </m:sSup>
          <m:r>
            <w:rPr>
              <w:rFonts w:ascii="Cambria Math" w:hAnsi="Cambria Math"/>
            </w:rPr>
            <m:t>da</m:t>
          </m:r>
        </m:oMath>
      </m:oMathPara>
    </w:p>
    <w:p w14:paraId="3990F0EA" w14:textId="77777777" w:rsidR="00D4353E" w:rsidRDefault="005E75DD">
      <w:pPr>
        <w:pStyle w:val="FirstParagraph"/>
      </w:pPr>
      <w:r>
        <w:t xml:space="preserve">where </w:t>
      </w:r>
      <m:oMath>
        <m:r>
          <w:rPr>
            <w:rFonts w:ascii="Cambria Math" w:hAnsi="Cambria Math"/>
          </w:rPr>
          <m:t>R</m:t>
        </m:r>
      </m:oMath>
      <w:r>
        <w:t xml:space="preserve"> and </w:t>
      </w:r>
      <m:oMath>
        <m:r>
          <w:rPr>
            <w:rFonts w:ascii="Cambria Math" w:hAnsi="Cambria Math"/>
          </w:rPr>
          <m:t>M</m:t>
        </m:r>
      </m:oMath>
      <w:r>
        <w:t xml:space="preserve"> are the embryonic sex ratio and natural mortality rate (Table 1) and </w:t>
      </w:r>
      <m:oMath>
        <m:r>
          <w:rPr>
            <w:rFonts w:ascii="Cambria Math" w:hAnsi="Cambria Math"/>
          </w:rPr>
          <m:t>β(a)</m:t>
        </m:r>
      </m:oMath>
      <w:r>
        <w:t xml:space="preserve"> is the age-specific reproductive rate which incorporates </w:t>
      </w:r>
      <m:oMath>
        <m:r>
          <w:rPr>
            <w:rFonts w:ascii="Cambria Math" w:hAnsi="Cambria Math"/>
          </w:rPr>
          <m:t>Ψ'(L)</m:t>
        </m:r>
      </m:oMath>
      <w:r>
        <w:t xml:space="preserve"> (Xiao and Walker 2000).</w:t>
      </w:r>
    </w:p>
    <w:p w14:paraId="0877153B" w14:textId="77777777" w:rsidR="00D4353E" w:rsidRDefault="005E75DD">
      <w:pPr>
        <w:pStyle w:val="Heading3"/>
      </w:pPr>
      <w:bookmarkStart w:id="48" w:name="performance"/>
      <w:r>
        <w:t>Performance</w:t>
      </w:r>
      <w:bookmarkEnd w:id="48"/>
    </w:p>
    <w:p w14:paraId="5B763234" w14:textId="77777777" w:rsidR="00D4353E" w:rsidRDefault="005E75DD">
      <w:pPr>
        <w:pStyle w:val="FirstParagraph"/>
      </w:pPr>
      <w:r>
        <w:t xml:space="preserve">Model performance was evaluated in each iteration where 1) the fitted model successfully converged as indicated by a positive definite Hessian matrix, and 2) the estimated parameters </w:t>
      </w:r>
      <m:oMath>
        <m:sSub>
          <m:sSubPr>
            <m:ctrlPr>
              <w:rPr>
                <w:rFonts w:ascii="Cambria Math" w:hAnsi="Cambria Math"/>
              </w:rPr>
            </m:ctrlPr>
          </m:sSubPr>
          <m:e>
            <m:r>
              <w:rPr>
                <w:rFonts w:ascii="Cambria Math" w:hAnsi="Cambria Math"/>
              </w:rPr>
              <m:t>L</m:t>
            </m:r>
          </m:e>
          <m:sub>
            <m:r>
              <w:rPr>
                <w:rFonts w:ascii="Cambria Math" w:hAnsi="Cambria Math"/>
              </w:rPr>
              <m:t>50</m:t>
            </m:r>
          </m:sub>
        </m:sSub>
        <m:r>
          <w:rPr>
            <w:rFonts w:ascii="Cambria Math" w:hAnsi="Cambria Math"/>
          </w:rPr>
          <m:t>'</m:t>
        </m:r>
      </m:oMath>
      <w:r>
        <w:t xml:space="preserve"> and </w:t>
      </w:r>
      <m:oMath>
        <m:sSub>
          <m:sSubPr>
            <m:ctrlPr>
              <w:rPr>
                <w:rFonts w:ascii="Cambria Math" w:hAnsi="Cambria Math"/>
              </w:rPr>
            </m:ctrlPr>
          </m:sSubPr>
          <m:e>
            <m:r>
              <w:rPr>
                <w:rFonts w:ascii="Cambria Math" w:hAnsi="Cambria Math"/>
              </w:rPr>
              <m:t>L</m:t>
            </m:r>
          </m:e>
          <m:sub>
            <m:r>
              <w:rPr>
                <w:rFonts w:ascii="Cambria Math" w:hAnsi="Cambria Math"/>
              </w:rPr>
              <m:t>95</m:t>
            </m:r>
          </m:sub>
        </m:sSub>
        <m:r>
          <w:rPr>
            <w:rFonts w:ascii="Cambria Math" w:hAnsi="Cambria Math"/>
          </w:rPr>
          <m:t>'</m:t>
        </m:r>
      </m:oMath>
      <w:r>
        <w:t xml:space="preserve"> remained within specified bounds (</w:t>
      </w:r>
      <m:oMath>
        <m:r>
          <w:rPr>
            <w:rFonts w:ascii="Cambria Math" w:hAnsi="Cambria Math"/>
          </w:rPr>
          <m:t>0-</m:t>
        </m:r>
        <m:sSup>
          <m:sSupPr>
            <m:ctrlPr>
              <w:rPr>
                <w:rFonts w:ascii="Cambria Math" w:hAnsi="Cambria Math"/>
              </w:rPr>
            </m:ctrlPr>
          </m:sSupPr>
          <m:e>
            <m:r>
              <w:rPr>
                <w:rFonts w:ascii="Cambria Math" w:hAnsi="Cambria Math"/>
              </w:rPr>
              <m:t>10</m:t>
            </m:r>
          </m:e>
          <m:sup>
            <m:r>
              <w:rPr>
                <w:rFonts w:ascii="Cambria Math" w:hAnsi="Cambria Math"/>
              </w:rPr>
              <m:t>4</m:t>
            </m:r>
          </m:sup>
        </m:sSup>
      </m:oMath>
      <w:r>
        <w:t xml:space="preserve">). </w:t>
      </w:r>
      <w:proofErr w:type="gramStart"/>
      <w:r>
        <w:t>An iteration</w:t>
      </w:r>
      <w:proofErr w:type="gramEnd"/>
      <w:r>
        <w:t xml:space="preserve"> was also not attempted if there were no maternal females in the randomly generated sample. Model performance was evaluated by quantifying precision, bias, and interval coverage </w:t>
      </w:r>
      <w:proofErr w:type="gramStart"/>
      <w:r>
        <w:t xml:space="preserve">for </w:t>
      </w:r>
      <w:proofErr w:type="gramEnd"/>
      <m:oMath>
        <m:r>
          <w:rPr>
            <w:rFonts w:ascii="Cambria Math" w:hAnsi="Cambria Math"/>
          </w:rPr>
          <m:t>L</m:t>
        </m:r>
        <m:sSub>
          <m:sSubPr>
            <m:ctrlPr>
              <w:rPr>
                <w:rFonts w:ascii="Cambria Math" w:hAnsi="Cambria Math"/>
              </w:rPr>
            </m:ctrlPr>
          </m:sSubPr>
          <m:e>
            <m:r>
              <w:rPr>
                <w:rFonts w:ascii="Cambria Math" w:hAnsi="Cambria Math"/>
              </w:rPr>
              <m:t>'</m:t>
            </m:r>
          </m:e>
          <m:sub>
            <m:r>
              <w:rPr>
                <w:rFonts w:ascii="Cambria Math" w:hAnsi="Cambria Math"/>
              </w:rPr>
              <m:t>50</m:t>
            </m:r>
          </m:sub>
        </m:sSub>
      </m:oMath>
      <w:r>
        <w:t xml:space="preserve">, </w:t>
      </w:r>
      <m:oMath>
        <m:sSub>
          <m:sSubPr>
            <m:ctrlPr>
              <w:rPr>
                <w:rFonts w:ascii="Cambria Math" w:hAnsi="Cambria Math"/>
              </w:rPr>
            </m:ctrlPr>
          </m:sSubPr>
          <m:e>
            <m:r>
              <w:rPr>
                <w:rFonts w:ascii="Cambria Math" w:hAnsi="Cambria Math"/>
              </w:rPr>
              <m:t>P</m:t>
            </m:r>
          </m:e>
          <m:sub>
            <m:r>
              <w:rPr>
                <w:rFonts w:ascii="Cambria Math" w:hAnsi="Cambria Math"/>
              </w:rPr>
              <m:t>Max</m:t>
            </m:r>
          </m:sub>
        </m:sSub>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0</m:t>
            </m:r>
          </m:sub>
        </m:sSub>
      </m:oMath>
      <w:r>
        <w:t xml:space="preserve">. Bias was quantified using the mean relative error, </w:t>
      </w:r>
      <m:oMath>
        <m:r>
          <m:rPr>
            <m:nor/>
          </m:rPr>
          <m:t>MRE</m:t>
        </m:r>
        <m:r>
          <w:rPr>
            <w:rFonts w:ascii="Cambria Math" w:hAnsi="Cambria Math"/>
          </w:rPr>
          <m:t>=</m:t>
        </m:r>
        <m:r>
          <m:rPr>
            <m:nor/>
          </m:rPr>
          <m:t>mean</m:t>
        </m:r>
        <m:r>
          <w:rPr>
            <w:rFonts w:ascii="Cambria Math" w:hAnsi="Cambria Math"/>
          </w:rPr>
          <m:t>[(</m:t>
        </m:r>
        <m:sSub>
          <m:sSubPr>
            <m:ctrlPr>
              <w:rPr>
                <w:rFonts w:ascii="Cambria Math" w:hAnsi="Cambria Math"/>
              </w:rPr>
            </m:ctrlPr>
          </m:sSubPr>
          <m:e>
            <m:r>
              <w:rPr>
                <w:rFonts w:ascii="Cambria Math" w:hAnsi="Cambria Math"/>
              </w:rPr>
              <m:t>x</m:t>
            </m:r>
          </m:e>
          <m:sub>
            <m:r>
              <m:rPr>
                <m:nor/>
              </m:rPr>
              <m:t>Estimated</m:t>
            </m:r>
          </m:sub>
        </m:sSub>
        <m:r>
          <w:rPr>
            <w:rFonts w:ascii="Cambria Math" w:hAnsi="Cambria Math"/>
          </w:rPr>
          <m:t>-</m:t>
        </m:r>
        <m:sSub>
          <m:sSubPr>
            <m:ctrlPr>
              <w:rPr>
                <w:rFonts w:ascii="Cambria Math" w:hAnsi="Cambria Math"/>
              </w:rPr>
            </m:ctrlPr>
          </m:sSubPr>
          <m:e>
            <m:r>
              <w:rPr>
                <w:rFonts w:ascii="Cambria Math" w:hAnsi="Cambria Math"/>
              </w:rPr>
              <m:t>x</m:t>
            </m:r>
          </m:e>
          <m:sub>
            <m:r>
              <m:rPr>
                <m:nor/>
              </m:rPr>
              <m:t>True</m:t>
            </m:r>
          </m:sub>
        </m:sSub>
        <m:r>
          <w:rPr>
            <w:rFonts w:ascii="Cambria Math" w:hAnsi="Cambria Math"/>
          </w:rPr>
          <m:t>)/</m:t>
        </m:r>
        <m:sSub>
          <m:sSubPr>
            <m:ctrlPr>
              <w:rPr>
                <w:rFonts w:ascii="Cambria Math" w:hAnsi="Cambria Math"/>
              </w:rPr>
            </m:ctrlPr>
          </m:sSubPr>
          <m:e>
            <m:r>
              <w:rPr>
                <w:rFonts w:ascii="Cambria Math" w:hAnsi="Cambria Math"/>
              </w:rPr>
              <m:t>x</m:t>
            </m:r>
          </m:e>
          <m:sub>
            <m:r>
              <m:rPr>
                <m:nor/>
              </m:rPr>
              <m:t>True</m:t>
            </m:r>
          </m:sub>
        </m:sSub>
        <m:r>
          <w:rPr>
            <w:rFonts w:ascii="Cambria Math" w:hAnsi="Cambria Math"/>
          </w:rPr>
          <m:t>]</m:t>
        </m:r>
      </m:oMath>
      <w:r>
        <w:t xml:space="preserve"> and precision using the mean absolute relative error, </w:t>
      </w:r>
      <m:oMath>
        <m:r>
          <m:rPr>
            <m:nor/>
          </m:rPr>
          <m:t>MARE</m:t>
        </m:r>
        <m:r>
          <w:rPr>
            <w:rFonts w:ascii="Cambria Math" w:hAnsi="Cambria Math"/>
          </w:rPr>
          <m:t>=</m:t>
        </m:r>
        <m:r>
          <m:rPr>
            <m:nor/>
          </m:rPr>
          <m:t>mean</m:t>
        </m:r>
        <m:r>
          <w:rPr>
            <w:rFonts w:ascii="Cambria Math" w:hAnsi="Cambria Math"/>
          </w:rPr>
          <m:t>|[(</m:t>
        </m:r>
        <m:sSub>
          <m:sSubPr>
            <m:ctrlPr>
              <w:rPr>
                <w:rFonts w:ascii="Cambria Math" w:hAnsi="Cambria Math"/>
              </w:rPr>
            </m:ctrlPr>
          </m:sSubPr>
          <m:e>
            <m:r>
              <w:rPr>
                <w:rFonts w:ascii="Cambria Math" w:hAnsi="Cambria Math"/>
              </w:rPr>
              <m:t>x</m:t>
            </m:r>
          </m:e>
          <m:sub>
            <m:r>
              <m:rPr>
                <m:nor/>
              </m:rPr>
              <m:t>Estimated</m:t>
            </m:r>
          </m:sub>
        </m:sSub>
        <m:r>
          <w:rPr>
            <w:rFonts w:ascii="Cambria Math" w:hAnsi="Cambria Math"/>
          </w:rPr>
          <m:t>-</m:t>
        </m:r>
        <m:sSub>
          <m:sSubPr>
            <m:ctrlPr>
              <w:rPr>
                <w:rFonts w:ascii="Cambria Math" w:hAnsi="Cambria Math"/>
              </w:rPr>
            </m:ctrlPr>
          </m:sSubPr>
          <m:e>
            <m:r>
              <w:rPr>
                <w:rFonts w:ascii="Cambria Math" w:hAnsi="Cambria Math"/>
              </w:rPr>
              <m:t>x</m:t>
            </m:r>
          </m:e>
          <m:sub>
            <m:r>
              <m:rPr>
                <m:nor/>
              </m:rPr>
              <m:t>True</m:t>
            </m:r>
          </m:sub>
        </m:sSub>
        <m:r>
          <w:rPr>
            <w:rFonts w:ascii="Cambria Math" w:hAnsi="Cambria Math"/>
          </w:rPr>
          <m:t>)/</m:t>
        </m:r>
        <m:sSub>
          <m:sSubPr>
            <m:ctrlPr>
              <w:rPr>
                <w:rFonts w:ascii="Cambria Math" w:hAnsi="Cambria Math"/>
              </w:rPr>
            </m:ctrlPr>
          </m:sSubPr>
          <m:e>
            <m:r>
              <w:rPr>
                <w:rFonts w:ascii="Cambria Math" w:hAnsi="Cambria Math"/>
              </w:rPr>
              <m:t>x</m:t>
            </m:r>
          </m:e>
          <m:sub>
            <m:r>
              <m:rPr>
                <m:nor/>
              </m:rPr>
              <m:t>True</m:t>
            </m:r>
          </m:sub>
        </m:sSub>
        <m:r>
          <w:rPr>
            <w:rFonts w:ascii="Cambria Math" w:hAnsi="Cambria Math"/>
          </w:rPr>
          <m:t>]|</m:t>
        </m:r>
      </m:oMath>
      <w:r>
        <w:t>. Interval coverage measures the ability of the model to capture uncertainty and was calculated by taking the proportion of the estimated parameters for each simulation that fell within the 50% confidence intervals (Rudd and Thorson 2018). For a well-performing model, approximately 50% of parameters would be expected to fall withing the nominal 50% confidence intervals.</w:t>
      </w:r>
    </w:p>
    <w:p w14:paraId="6070D074" w14:textId="77777777" w:rsidR="00D4353E" w:rsidRDefault="005E75DD">
      <w:pPr>
        <w:pStyle w:val="Heading3"/>
      </w:pPr>
      <w:bookmarkStart w:id="49" w:name="empirical-case-study"/>
      <w:r>
        <w:lastRenderedPageBreak/>
        <w:t>Empirical case study</w:t>
      </w:r>
      <w:bookmarkEnd w:id="49"/>
    </w:p>
    <w:p w14:paraId="62F9CAA1" w14:textId="77777777" w:rsidR="00D4353E" w:rsidRDefault="005E75DD">
      <w:pPr>
        <w:pStyle w:val="FirstParagraph"/>
      </w:pPr>
      <w:r>
        <w:t xml:space="preserve">An empirical case study was also undertaken to show how maternity functions can be used in practice. Data from two studies of the reproductive biology of the sandbar shark, </w:t>
      </w:r>
      <w:r>
        <w:rPr>
          <w:i/>
        </w:rPr>
        <w:t>Carcharhinus plumbeus</w:t>
      </w:r>
      <w:r>
        <w:t>, in the Gulf of Mexico and western North Atlantic Ocean were combined and reanalysed using both 3PLF methods. The sandbar shark is a relatively long-lived (</w:t>
      </w:r>
      <m:oMath>
        <m:sSub>
          <m:sSubPr>
            <m:ctrlPr>
              <w:rPr>
                <w:rFonts w:ascii="Cambria Math" w:hAnsi="Cambria Math"/>
              </w:rPr>
            </m:ctrlPr>
          </m:sSubPr>
          <m:e>
            <m:r>
              <w:rPr>
                <w:rFonts w:ascii="Cambria Math" w:hAnsi="Cambria Math"/>
              </w:rPr>
              <m:t>A</m:t>
            </m:r>
          </m:e>
          <m:sub>
            <m:r>
              <w:rPr>
                <w:rFonts w:ascii="Cambria Math" w:hAnsi="Cambria Math"/>
              </w:rPr>
              <m:t>Max</m:t>
            </m:r>
          </m:sub>
        </m:sSub>
      </m:oMath>
      <w:r>
        <w:t xml:space="preserve"> = 33 years) and slow growing species (</w:t>
      </w:r>
      <m:oMath>
        <m:r>
          <w:rPr>
            <w:rFonts w:ascii="Cambria Math" w:hAnsi="Cambria Math"/>
          </w:rPr>
          <m:t>K=0.12</m:t>
        </m:r>
        <m:sSup>
          <m:sSupPr>
            <m:ctrlPr>
              <w:rPr>
                <w:rFonts w:ascii="Cambria Math" w:hAnsi="Cambria Math"/>
              </w:rPr>
            </m:ctrlPr>
          </m:sSupPr>
          <m:e>
            <m:r>
              <m:rPr>
                <m:nor/>
              </m:rPr>
              <m:t>yr</m:t>
            </m:r>
          </m:e>
          <m:sup>
            <m:r>
              <w:rPr>
                <w:rFonts w:ascii="Cambria Math" w:hAnsi="Cambria Math"/>
              </w:rPr>
              <m:t>-1</m:t>
            </m:r>
          </m:sup>
        </m:sSup>
      </m:oMath>
      <w:r>
        <w:t xml:space="preserve">) that was thought to have a </w:t>
      </w:r>
      <w:commentRangeStart w:id="50"/>
      <w:r>
        <w:t xml:space="preserve">biennial reproductive cycle (Springer 1960). </w:t>
      </w:r>
      <w:commentRangeEnd w:id="50"/>
      <w:r w:rsidR="005B0B8B">
        <w:rPr>
          <w:rStyle w:val="CommentReference"/>
        </w:rPr>
        <w:commentReference w:id="50"/>
      </w:r>
      <w:r>
        <w:t xml:space="preserve">The Gulf of Mexico and western North Atlantic Ocean population has been considered overfished since the late 1970s (Sminkey and Musick 1995) and during the 2000s detailed studies of sandbar shark reproductive biology and growth were undertaken for stock assessment purposes (Baremore and Hale 2012; Piercy, Murie, and Gelsleichter 2016). In their study, Baremore and Hale (2012) estimated maternity parameters using the 2PLF-maternity method, weighting the final curve by 0.37 based on the proportion of pregnant females observed, most closely aligning with a triennial reproductive cycle. Piercy </w:t>
      </w:r>
      <w:r>
        <w:rPr>
          <w:i/>
        </w:rPr>
        <w:t>et al</w:t>
      </w:r>
      <w:r>
        <w:t xml:space="preserve"> (2016) did not estimate maternity parameters but also suggested that the average reproductive cycle was likely to be longer than two years based on examination of ovarian follicles. To examine relative support for either a biennial or triennial reproductive cycle, 3PLF-fixed models were fit with </w:t>
      </w:r>
      <m:oMath>
        <m:sSub>
          <m:sSubPr>
            <m:ctrlPr>
              <w:rPr>
                <w:rFonts w:ascii="Cambria Math" w:hAnsi="Cambria Math"/>
              </w:rPr>
            </m:ctrlPr>
          </m:sSubPr>
          <m:e>
            <m:r>
              <w:rPr>
                <w:rFonts w:ascii="Cambria Math" w:hAnsi="Cambria Math"/>
              </w:rPr>
              <m:t>P</m:t>
            </m:r>
          </m:e>
          <m:sub>
            <m:r>
              <w:rPr>
                <w:rFonts w:ascii="Cambria Math" w:hAnsi="Cambria Math"/>
              </w:rPr>
              <m:t>Max</m:t>
            </m:r>
          </m:sub>
        </m:sSub>
      </m:oMath>
      <w:r>
        <w:t xml:space="preserve"> estimated and fixed at 0.5 and 0.33, respectively.</w:t>
      </w:r>
    </w:p>
    <w:p w14:paraId="23DF702F" w14:textId="77777777" w:rsidR="00D4353E" w:rsidRDefault="005E75DD">
      <w:pPr>
        <w:pStyle w:val="Heading1"/>
      </w:pPr>
      <w:bookmarkStart w:id="51" w:name="results"/>
      <w:r>
        <w:t>Results</w:t>
      </w:r>
      <w:bookmarkEnd w:id="51"/>
    </w:p>
    <w:p w14:paraId="4DDF91EA" w14:textId="77777777" w:rsidR="00D4353E" w:rsidRDefault="005E75DD">
      <w:pPr>
        <w:pStyle w:val="Heading2"/>
      </w:pPr>
      <w:bookmarkStart w:id="52" w:name="simulation-study"/>
      <w:r>
        <w:t>Simulation study</w:t>
      </w:r>
      <w:bookmarkEnd w:id="52"/>
    </w:p>
    <w:p w14:paraId="14EDABDB" w14:textId="77777777" w:rsidR="00D4353E" w:rsidRDefault="005E75DD">
      <w:pPr>
        <w:pStyle w:val="FirstParagraph"/>
      </w:pPr>
      <w:r>
        <w:t xml:space="preserve">Parameter estimation was generally straightforward; with sample sizes </w:t>
      </w:r>
      <m:oMath>
        <m:r>
          <w:rPr>
            <w:rFonts w:ascii="Cambria Math" w:hAnsi="Cambria Math"/>
          </w:rPr>
          <m:t>&gt;100</m:t>
        </m:r>
      </m:oMath>
      <w:r>
        <w:t xml:space="preserve"> a success rate of </w:t>
      </w:r>
      <m:oMath>
        <m:r>
          <w:rPr>
            <w:rFonts w:ascii="Cambria Math" w:hAnsi="Cambria Math"/>
          </w:rPr>
          <m:t>≥95%</m:t>
        </m:r>
      </m:oMath>
      <w:r>
        <w:t xml:space="preserve"> was achieved in all scenarios except the 2PLF-maternity method for gummy shark (Figure S1, Table S1). Overall, convergence and parameter boundary failures were most common with the 2PLF-maternity method which essentially involved fitting data to an under-parameterized model where </w:t>
      </w:r>
      <m:oMath>
        <m:sSub>
          <m:sSubPr>
            <m:ctrlPr>
              <w:rPr>
                <w:rFonts w:ascii="Cambria Math" w:hAnsi="Cambria Math"/>
              </w:rPr>
            </m:ctrlPr>
          </m:sSubPr>
          <m:e>
            <m:r>
              <w:rPr>
                <w:rFonts w:ascii="Cambria Math" w:hAnsi="Cambria Math"/>
              </w:rPr>
              <m:t>P</m:t>
            </m:r>
          </m:e>
          <m:sub>
            <m:r>
              <w:rPr>
                <w:rFonts w:ascii="Cambria Math" w:hAnsi="Cambria Math"/>
              </w:rPr>
              <m:t>Max</m:t>
            </m:r>
          </m:sub>
        </m:sSub>
      </m:oMath>
      <w:r>
        <w:t xml:space="preserve"> was always fixed at 1. In addition to convergence failures, 45 simulations also generated insufficient maternal data (zero or one maternal females in the simulated data), and were discarded (Table S2).</w:t>
      </w:r>
    </w:p>
    <w:p w14:paraId="7CE6AEF8" w14:textId="77777777" w:rsidR="00D4353E" w:rsidRDefault="005E75DD">
      <w:pPr>
        <w:pStyle w:val="BodyText"/>
      </w:pPr>
      <w:r>
        <w:t xml:space="preserve">Generally when using the 3PLF methods model performance declined as the periodicity of the reproductive cycle increased. The nature of this problem can be seen in the positive correlation between </w:t>
      </w:r>
      <w:proofErr w:type="gramStart"/>
      <w:r>
        <w:t xml:space="preserve">the </w:t>
      </w:r>
      <m:oMath>
        <m:acc>
          <m:accPr>
            <m:ctrlPr>
              <w:rPr>
                <w:rFonts w:ascii="Cambria Math" w:hAnsi="Cambria Math"/>
              </w:rPr>
            </m:ctrlPr>
          </m:accPr>
          <m:e>
            <m:r>
              <w:rPr>
                <w:rFonts w:ascii="Cambria Math" w:hAnsi="Cambria Math"/>
              </w:rPr>
              <m:t>L</m:t>
            </m:r>
            <m:sSub>
              <m:sSubPr>
                <m:ctrlPr>
                  <w:rPr>
                    <w:rFonts w:ascii="Cambria Math" w:hAnsi="Cambria Math"/>
                  </w:rPr>
                </m:ctrlPr>
              </m:sSubPr>
              <m:e>
                <m:r>
                  <w:rPr>
                    <w:rFonts w:ascii="Cambria Math" w:hAnsi="Cambria Math"/>
                  </w:rPr>
                  <m:t>'</m:t>
                </m:r>
              </m:e>
              <m:sub>
                <m:r>
                  <w:rPr>
                    <w:rFonts w:ascii="Cambria Math" w:hAnsi="Cambria Math"/>
                  </w:rPr>
                  <m:t>50</m:t>
                </m:r>
              </m:sub>
            </m:sSub>
          </m:e>
        </m:acc>
      </m:oMath>
      <w:r>
        <w:t xml:space="preserve"> and</w:t>
      </w:r>
      <w:proofErr w:type="gramEnd"/>
      <w:r>
        <w:t xml:space="preserve"> </w:t>
      </w:r>
      <m:oMath>
        <m:acc>
          <m:accPr>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Ma</m:t>
                </m:r>
                <m:r>
                  <w:rPr>
                    <w:rFonts w:ascii="Cambria Math" w:hAnsi="Cambria Math"/>
                  </w:rPr>
                  <m:t>x</m:t>
                </m:r>
              </m:sub>
            </m:sSub>
          </m:e>
        </m:acc>
      </m:oMath>
      <w:r>
        <w:t xml:space="preserve"> parameters whereby </w:t>
      </w:r>
      <m:oMath>
        <m:sSub>
          <m:sSubPr>
            <m:ctrlPr>
              <w:rPr>
                <w:rFonts w:ascii="Cambria Math" w:hAnsi="Cambria Math"/>
              </w:rPr>
            </m:ctrlPr>
          </m:sSubPr>
          <m:e>
            <m:r>
              <w:rPr>
                <w:rFonts w:ascii="Cambria Math" w:hAnsi="Cambria Math"/>
              </w:rPr>
              <m:t>P</m:t>
            </m:r>
          </m:e>
          <m:sub>
            <m:r>
              <w:rPr>
                <w:rFonts w:ascii="Cambria Math" w:hAnsi="Cambria Math"/>
              </w:rPr>
              <m:t>Max</m:t>
            </m:r>
          </m:sub>
        </m:sSub>
      </m:oMath>
      <w:r>
        <w:t xml:space="preserve"> affects the magnitude and direction of bias in these parameters (Figure 2). With lower values of </w:t>
      </w:r>
      <m:oMath>
        <m:sSub>
          <m:sSubPr>
            <m:ctrlPr>
              <w:rPr>
                <w:rFonts w:ascii="Cambria Math" w:hAnsi="Cambria Math"/>
              </w:rPr>
            </m:ctrlPr>
          </m:sSubPr>
          <m:e>
            <m:r>
              <w:rPr>
                <w:rFonts w:ascii="Cambria Math" w:hAnsi="Cambria Math"/>
              </w:rPr>
              <m:t>P</m:t>
            </m:r>
          </m:e>
          <m:sub>
            <m:r>
              <w:rPr>
                <w:rFonts w:ascii="Cambria Math" w:hAnsi="Cambria Math"/>
              </w:rPr>
              <m:t>Max</m:t>
            </m:r>
          </m:sub>
        </m:sSub>
      </m:oMath>
      <w:r>
        <w:t xml:space="preserve"> it was apparently more difficult for the model to separate the point of inflection in the logistic model and the upper asymptote. As true underlying </w:t>
      </w:r>
      <m:oMath>
        <m:sSub>
          <m:sSubPr>
            <m:ctrlPr>
              <w:rPr>
                <w:rFonts w:ascii="Cambria Math" w:hAnsi="Cambria Math"/>
              </w:rPr>
            </m:ctrlPr>
          </m:sSubPr>
          <m:e>
            <m:r>
              <w:rPr>
                <w:rFonts w:ascii="Cambria Math" w:hAnsi="Cambria Math"/>
              </w:rPr>
              <m:t>P</m:t>
            </m:r>
          </m:e>
          <m:sub>
            <m:r>
              <w:rPr>
                <w:rFonts w:ascii="Cambria Math" w:hAnsi="Cambria Math"/>
              </w:rPr>
              <m:t>Max</m:t>
            </m:r>
          </m:sub>
        </m:sSub>
      </m:oMath>
      <w:r>
        <w:t xml:space="preserve"> decreased there was a greater potential for positive bias in </w:t>
      </w:r>
      <m:oMath>
        <m:acc>
          <m:accPr>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Max</m:t>
                </m:r>
              </m:sub>
            </m:sSub>
          </m:e>
        </m:acc>
      </m:oMath>
      <w:r>
        <w:t xml:space="preserve"> (Figure 2).</w:t>
      </w:r>
    </w:p>
    <w:p w14:paraId="38D36C10" w14:textId="77777777" w:rsidR="00D4353E" w:rsidRDefault="005E75DD">
      <w:pPr>
        <w:pStyle w:val="CaptionedFigure"/>
      </w:pPr>
      <w:r>
        <w:rPr>
          <w:noProof/>
        </w:rPr>
        <w:lastRenderedPageBreak/>
        <w:drawing>
          <wp:inline distT="0" distB="0" distL="0" distR="0" wp14:anchorId="209D9FFA" wp14:editId="5A0EFF34">
            <wp:extent cx="5334000" cy="4191000"/>
            <wp:effectExtent l="0" t="0" r="0" b="0"/>
            <wp:docPr id="2" name="Picture" descr="Bias (per cent relative error) in parameter estimates for \hat{L'_{50}} and \hat{P_{Max}} for 3PLF methods. Each point represents parameter estimates from one iteration of simulated data. Bias tended to increase as the true underlying P_{Max} decreased."/>
            <wp:cNvGraphicFramePr/>
            <a:graphic xmlns:a="http://schemas.openxmlformats.org/drawingml/2006/main">
              <a:graphicData uri="http://schemas.openxmlformats.org/drawingml/2006/picture">
                <pic:pic xmlns:pic="http://schemas.openxmlformats.org/drawingml/2006/picture">
                  <pic:nvPicPr>
                    <pic:cNvPr id="0" name="Picture" descr="/Users/avh/Google%20Drive/manuscripts/maternal-output/reports/manuscript_files/figure-docx/unnamed-chunk-2-1.pdf"/>
                    <pic:cNvPicPr>
                      <a:picLocks noChangeAspect="1" noChangeArrowheads="1"/>
                    </pic:cNvPicPr>
                  </pic:nvPicPr>
                  <pic:blipFill>
                    <a:blip r:embed="rId10"/>
                    <a:stretch>
                      <a:fillRect/>
                    </a:stretch>
                  </pic:blipFill>
                  <pic:spPr bwMode="auto">
                    <a:xfrm>
                      <a:off x="0" y="0"/>
                      <a:ext cx="5334000" cy="4191000"/>
                    </a:xfrm>
                    <a:prstGeom prst="rect">
                      <a:avLst/>
                    </a:prstGeom>
                    <a:noFill/>
                    <a:ln w="9525">
                      <a:noFill/>
                      <a:headEnd/>
                      <a:tailEnd/>
                    </a:ln>
                  </pic:spPr>
                </pic:pic>
              </a:graphicData>
            </a:graphic>
          </wp:inline>
        </w:drawing>
      </w:r>
    </w:p>
    <w:p w14:paraId="21E560FB" w14:textId="77777777" w:rsidR="00D4353E" w:rsidRDefault="005E75DD">
      <w:pPr>
        <w:pStyle w:val="ImageCaption"/>
      </w:pPr>
      <w:proofErr w:type="gramStart"/>
      <w:r>
        <w:t xml:space="preserve">Bias (per cent relative error) in parameter estimates for </w:t>
      </w:r>
      <m:oMath>
        <m:acc>
          <m:accPr>
            <m:ctrlPr>
              <w:rPr>
                <w:rFonts w:ascii="Cambria Math" w:hAnsi="Cambria Math"/>
              </w:rPr>
            </m:ctrlPr>
          </m:accPr>
          <m:e>
            <m:r>
              <w:rPr>
                <w:rFonts w:ascii="Cambria Math" w:hAnsi="Cambria Math"/>
              </w:rPr>
              <m:t>L</m:t>
            </m:r>
            <m:sSub>
              <m:sSubPr>
                <m:ctrlPr>
                  <w:rPr>
                    <w:rFonts w:ascii="Cambria Math" w:hAnsi="Cambria Math"/>
                  </w:rPr>
                </m:ctrlPr>
              </m:sSubPr>
              <m:e>
                <m:r>
                  <w:rPr>
                    <w:rFonts w:ascii="Cambria Math" w:hAnsi="Cambria Math"/>
                  </w:rPr>
                  <m:t>'</m:t>
                </m:r>
              </m:e>
              <m:sub>
                <m:r>
                  <w:rPr>
                    <w:rFonts w:ascii="Cambria Math" w:hAnsi="Cambria Math"/>
                  </w:rPr>
                  <m:t>50</m:t>
                </m:r>
              </m:sub>
            </m:sSub>
          </m:e>
        </m:acc>
      </m:oMath>
      <w:r>
        <w:t xml:space="preserve"> and </w:t>
      </w:r>
      <m:oMath>
        <m:acc>
          <m:accPr>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Max</m:t>
                </m:r>
              </m:sub>
            </m:sSub>
          </m:e>
        </m:acc>
      </m:oMath>
      <w:r>
        <w:t xml:space="preserve"> for 3PLF methods.</w:t>
      </w:r>
      <w:proofErr w:type="gramEnd"/>
      <w:r>
        <w:t xml:space="preserve"> Each point represents parameter estimates </w:t>
      </w:r>
      <w:proofErr w:type="gramStart"/>
      <w:r>
        <w:t>from one iteration</w:t>
      </w:r>
      <w:proofErr w:type="gramEnd"/>
      <w:r>
        <w:t xml:space="preserve"> of simulated data. Bias tended to increase as the true underlying </w:t>
      </w:r>
      <m:oMath>
        <m:sSub>
          <m:sSubPr>
            <m:ctrlPr>
              <w:rPr>
                <w:rFonts w:ascii="Cambria Math" w:hAnsi="Cambria Math"/>
              </w:rPr>
            </m:ctrlPr>
          </m:sSubPr>
          <m:e>
            <m:r>
              <w:rPr>
                <w:rFonts w:ascii="Cambria Math" w:hAnsi="Cambria Math"/>
              </w:rPr>
              <m:t>P</m:t>
            </m:r>
          </m:e>
          <m:sub>
            <m:r>
              <w:rPr>
                <w:rFonts w:ascii="Cambria Math" w:hAnsi="Cambria Math"/>
              </w:rPr>
              <m:t>Max</m:t>
            </m:r>
          </m:sub>
        </m:sSub>
      </m:oMath>
      <w:r>
        <w:t xml:space="preserve"> decreased.</w:t>
      </w:r>
    </w:p>
    <w:p w14:paraId="77C63560" w14:textId="77777777" w:rsidR="00D4353E" w:rsidRDefault="005E75DD">
      <w:pPr>
        <w:pStyle w:val="BodyText"/>
      </w:pPr>
      <w:r>
        <w:t xml:space="preserve">For the 3PLF methods, parameter estimates tended to be biased high at lower sample sizes (Figure S2, Figure S3). Fixing the asymptote was effective at reducing bias at sample sizes </w:t>
      </w:r>
      <m:oMath>
        <m:r>
          <w:rPr>
            <w:rFonts w:ascii="Cambria Math" w:hAnsi="Cambria Math"/>
          </w:rPr>
          <m:t>≤</m:t>
        </m:r>
      </m:oMath>
      <w:r>
        <w:t xml:space="preserve"> 250, although above this neither method was clearly preferable. The accuracy of parameter estimates varied considerably across different combinations of variables used in the simulation and among parameters (Figure S4, Figure S5). For </w:t>
      </w:r>
      <m:oMath>
        <m:r>
          <w:rPr>
            <w:rFonts w:ascii="Cambria Math" w:hAnsi="Cambria Math"/>
          </w:rPr>
          <m:t>L</m:t>
        </m:r>
        <m:sSub>
          <m:sSubPr>
            <m:ctrlPr>
              <w:rPr>
                <w:rFonts w:ascii="Cambria Math" w:hAnsi="Cambria Math"/>
              </w:rPr>
            </m:ctrlPr>
          </m:sSubPr>
          <m:e>
            <m:r>
              <w:rPr>
                <w:rFonts w:ascii="Cambria Math" w:hAnsi="Cambria Math"/>
              </w:rPr>
              <m:t>'</m:t>
            </m:r>
          </m:e>
          <m:sub>
            <m:r>
              <w:rPr>
                <w:rFonts w:ascii="Cambria Math" w:hAnsi="Cambria Math"/>
              </w:rPr>
              <m:t>50</m:t>
            </m:r>
          </m:sub>
        </m:sSub>
      </m:oMath>
      <w:r>
        <w:t xml:space="preserve"> gains in precision tended to diminish at sample sizes </w:t>
      </w:r>
      <m:oMath>
        <m:r>
          <w:rPr>
            <w:rFonts w:ascii="Cambria Math" w:hAnsi="Cambria Math"/>
          </w:rPr>
          <m:t>≥</m:t>
        </m:r>
      </m:oMath>
      <w:r>
        <w:t xml:space="preserve"> 500. </w:t>
      </w:r>
      <m:oMath>
        <m:sSub>
          <m:sSubPr>
            <m:ctrlPr>
              <w:rPr>
                <w:rFonts w:ascii="Cambria Math" w:hAnsi="Cambria Math"/>
              </w:rPr>
            </m:ctrlPr>
          </m:sSubPr>
          <m:e>
            <m:r>
              <w:rPr>
                <w:rFonts w:ascii="Cambria Math" w:hAnsi="Cambria Math"/>
              </w:rPr>
              <m:t>P</m:t>
            </m:r>
          </m:e>
          <m:sub>
            <m:r>
              <w:rPr>
                <w:rFonts w:ascii="Cambria Math" w:hAnsi="Cambria Math"/>
              </w:rPr>
              <m:t>Max</m:t>
            </m:r>
          </m:sub>
        </m:sSub>
      </m:oMath>
      <w:r>
        <w:t xml:space="preserve"> </w:t>
      </w:r>
      <w:proofErr w:type="gramStart"/>
      <w:r>
        <w:t>was</w:t>
      </w:r>
      <w:proofErr w:type="gramEnd"/>
      <w:r>
        <w:t xml:space="preserve"> comparatively more challenging to estimate accurately, with precision continuing to improve noticeably at the largest sample sizes (Figure 3).</w:t>
      </w:r>
    </w:p>
    <w:p w14:paraId="09FAACEC" w14:textId="77777777" w:rsidR="00D4353E" w:rsidRDefault="005E75DD">
      <w:pPr>
        <w:pStyle w:val="CaptionedFigure"/>
      </w:pPr>
      <w:r>
        <w:rPr>
          <w:noProof/>
        </w:rPr>
        <w:lastRenderedPageBreak/>
        <w:drawing>
          <wp:inline distT="0" distB="0" distL="0" distR="0" wp14:anchorId="0C614F60" wp14:editId="0C2ED56B">
            <wp:extent cx="5334000" cy="4191000"/>
            <wp:effectExtent l="0" t="0" r="0" b="0"/>
            <wp:docPr id="3" name="Picture" descr="Precision (per cent absolute error) in parameter estimates of \hat{P_{Max}} for 3PLF methods. Large sample sizes were needed to accurately estimate \hat{P_{Max}} and precision decreased as the duration of the reproductive cycle increased"/>
            <wp:cNvGraphicFramePr/>
            <a:graphic xmlns:a="http://schemas.openxmlformats.org/drawingml/2006/main">
              <a:graphicData uri="http://schemas.openxmlformats.org/drawingml/2006/picture">
                <pic:pic xmlns:pic="http://schemas.openxmlformats.org/drawingml/2006/picture">
                  <pic:nvPicPr>
                    <pic:cNvPr id="0" name="Picture" descr="/Users/avh/Google%20Drive/manuscripts/maternal-output/reports/manuscript_files/figure-docx/unnamed-chunk-3-1.pdf"/>
                    <pic:cNvPicPr>
                      <a:picLocks noChangeAspect="1" noChangeArrowheads="1"/>
                    </pic:cNvPicPr>
                  </pic:nvPicPr>
                  <pic:blipFill>
                    <a:blip r:embed="rId11"/>
                    <a:stretch>
                      <a:fillRect/>
                    </a:stretch>
                  </pic:blipFill>
                  <pic:spPr bwMode="auto">
                    <a:xfrm>
                      <a:off x="0" y="0"/>
                      <a:ext cx="5334000" cy="4191000"/>
                    </a:xfrm>
                    <a:prstGeom prst="rect">
                      <a:avLst/>
                    </a:prstGeom>
                    <a:noFill/>
                    <a:ln w="9525">
                      <a:noFill/>
                      <a:headEnd/>
                      <a:tailEnd/>
                    </a:ln>
                  </pic:spPr>
                </pic:pic>
              </a:graphicData>
            </a:graphic>
          </wp:inline>
        </w:drawing>
      </w:r>
    </w:p>
    <w:p w14:paraId="70C895C0" w14:textId="77777777" w:rsidR="00D4353E" w:rsidRDefault="005E75DD">
      <w:pPr>
        <w:pStyle w:val="ImageCaption"/>
      </w:pPr>
      <w:r>
        <w:t xml:space="preserve">Precision (per cent absolute error) in parameter estimates of </w:t>
      </w:r>
      <m:oMath>
        <m:acc>
          <m:accPr>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Max</m:t>
                </m:r>
              </m:sub>
            </m:sSub>
          </m:e>
        </m:acc>
      </m:oMath>
      <w:r>
        <w:t xml:space="preserve"> for 3PLF methods. Large sample sizes were needed to accurately estimate </w:t>
      </w:r>
      <m:oMath>
        <m:acc>
          <m:accPr>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Max</m:t>
                </m:r>
              </m:sub>
            </m:sSub>
          </m:e>
        </m:acc>
      </m:oMath>
      <w:r>
        <w:t xml:space="preserve"> and precision decreased as the duration of the reproductive cycle increased</w:t>
      </w:r>
    </w:p>
    <w:p w14:paraId="5A25D38B" w14:textId="77777777" w:rsidR="00D4353E" w:rsidRDefault="005E75DD">
      <w:pPr>
        <w:pStyle w:val="BodyText"/>
      </w:pPr>
      <w:r>
        <w:t xml:space="preserve">While the 3PLF-fixed method was in some cases able to reduce bias at lower sample sizes, a trade off in the use of this method was poorer interval coverage (Figure 4, Figure S6). For most simulations, interval coverage for </w:t>
      </w:r>
      <m:oMath>
        <m:r>
          <w:rPr>
            <w:rFonts w:ascii="Cambria Math" w:hAnsi="Cambria Math"/>
          </w:rPr>
          <m:t>L</m:t>
        </m:r>
        <m:sSub>
          <m:sSubPr>
            <m:ctrlPr>
              <w:rPr>
                <w:rFonts w:ascii="Cambria Math" w:hAnsi="Cambria Math"/>
              </w:rPr>
            </m:ctrlPr>
          </m:sSubPr>
          <m:e>
            <m:r>
              <w:rPr>
                <w:rFonts w:ascii="Cambria Math" w:hAnsi="Cambria Math"/>
              </w:rPr>
              <m:t>'</m:t>
            </m:r>
          </m:e>
          <m:sub>
            <m:r>
              <w:rPr>
                <w:rFonts w:ascii="Cambria Math" w:hAnsi="Cambria Math"/>
              </w:rPr>
              <m:t>50</m:t>
            </m:r>
          </m:sub>
        </m:sSub>
      </m:oMath>
      <w:r>
        <w:t xml:space="preserve"> was well below the expected level of 50%, irrespective of sample size. In contrast, for the 3PLF-free method interval coverage oscillated around 50% for both </w:t>
      </w:r>
      <m:oMath>
        <m:r>
          <w:rPr>
            <w:rFonts w:ascii="Cambria Math" w:hAnsi="Cambria Math"/>
          </w:rPr>
          <m:t>L</m:t>
        </m:r>
        <m:sSub>
          <m:sSubPr>
            <m:ctrlPr>
              <w:rPr>
                <w:rFonts w:ascii="Cambria Math" w:hAnsi="Cambria Math"/>
              </w:rPr>
            </m:ctrlPr>
          </m:sSubPr>
          <m:e>
            <m:r>
              <w:rPr>
                <w:rFonts w:ascii="Cambria Math" w:hAnsi="Cambria Math"/>
              </w:rPr>
              <m:t>'</m:t>
            </m:r>
          </m:e>
          <m:sub>
            <m:r>
              <w:rPr>
                <w:rFonts w:ascii="Cambria Math" w:hAnsi="Cambria Math"/>
              </w:rPr>
              <m:t>50</m:t>
            </m:r>
          </m:sub>
        </m:sSub>
      </m:oMath>
      <w:r>
        <w:t xml:space="preserve"> </w:t>
      </w:r>
      <w:proofErr w:type="gramStart"/>
      <w:r>
        <w:t xml:space="preserve">and </w:t>
      </w:r>
      <w:proofErr w:type="gramEnd"/>
      <m:oMath>
        <m:sSub>
          <m:sSubPr>
            <m:ctrlPr>
              <w:rPr>
                <w:rFonts w:ascii="Cambria Math" w:hAnsi="Cambria Math"/>
              </w:rPr>
            </m:ctrlPr>
          </m:sSubPr>
          <m:e>
            <m:r>
              <w:rPr>
                <w:rFonts w:ascii="Cambria Math" w:hAnsi="Cambria Math"/>
              </w:rPr>
              <m:t>P</m:t>
            </m:r>
          </m:e>
          <m:sub>
            <m:r>
              <w:rPr>
                <w:rFonts w:ascii="Cambria Math" w:hAnsi="Cambria Math"/>
              </w:rPr>
              <m:t>Max</m:t>
            </m:r>
          </m:sub>
        </m:sSub>
      </m:oMath>
      <w:r>
        <w:t>.</w:t>
      </w:r>
    </w:p>
    <w:p w14:paraId="783171CE" w14:textId="77777777" w:rsidR="00D4353E" w:rsidRDefault="005E75DD">
      <w:pPr>
        <w:pStyle w:val="CaptionedFigure"/>
      </w:pPr>
      <w:r>
        <w:rPr>
          <w:noProof/>
        </w:rPr>
        <w:lastRenderedPageBreak/>
        <w:drawing>
          <wp:inline distT="0" distB="0" distL="0" distR="0" wp14:anchorId="7BBE1E8B" wp14:editId="47A6AEEF">
            <wp:extent cx="5334000" cy="4191000"/>
            <wp:effectExtent l="0" t="0" r="0" b="0"/>
            <wp:docPr id="4" name="Picture" descr="Interval coverage for \hat{L'_{50}} for 3PLF methods. Figure shows the percentage of simulations where the true parameter value fell within the 50% bootstrap confidence interval."/>
            <wp:cNvGraphicFramePr/>
            <a:graphic xmlns:a="http://schemas.openxmlformats.org/drawingml/2006/main">
              <a:graphicData uri="http://schemas.openxmlformats.org/drawingml/2006/picture">
                <pic:pic xmlns:pic="http://schemas.openxmlformats.org/drawingml/2006/picture">
                  <pic:nvPicPr>
                    <pic:cNvPr id="0" name="Picture" descr="/Users/avh/Google%20Drive/manuscripts/maternal-output/reports/manuscript_files/figure-docx/unnamed-chunk-4-1.pdf"/>
                    <pic:cNvPicPr>
                      <a:picLocks noChangeAspect="1" noChangeArrowheads="1"/>
                    </pic:cNvPicPr>
                  </pic:nvPicPr>
                  <pic:blipFill>
                    <a:blip r:embed="rId12"/>
                    <a:stretch>
                      <a:fillRect/>
                    </a:stretch>
                  </pic:blipFill>
                  <pic:spPr bwMode="auto">
                    <a:xfrm>
                      <a:off x="0" y="0"/>
                      <a:ext cx="5334000" cy="4191000"/>
                    </a:xfrm>
                    <a:prstGeom prst="rect">
                      <a:avLst/>
                    </a:prstGeom>
                    <a:noFill/>
                    <a:ln w="9525">
                      <a:noFill/>
                      <a:headEnd/>
                      <a:tailEnd/>
                    </a:ln>
                  </pic:spPr>
                </pic:pic>
              </a:graphicData>
            </a:graphic>
          </wp:inline>
        </w:drawing>
      </w:r>
    </w:p>
    <w:p w14:paraId="1BE7E4C6" w14:textId="77777777" w:rsidR="00D4353E" w:rsidRDefault="005E75DD">
      <w:pPr>
        <w:pStyle w:val="ImageCaption"/>
      </w:pPr>
      <w:proofErr w:type="gramStart"/>
      <w:r>
        <w:t xml:space="preserve">Interval coverage for </w:t>
      </w:r>
      <m:oMath>
        <m:acc>
          <m:accPr>
            <m:ctrlPr>
              <w:rPr>
                <w:rFonts w:ascii="Cambria Math" w:hAnsi="Cambria Math"/>
              </w:rPr>
            </m:ctrlPr>
          </m:accPr>
          <m:e>
            <m:r>
              <w:rPr>
                <w:rFonts w:ascii="Cambria Math" w:hAnsi="Cambria Math"/>
              </w:rPr>
              <m:t>L</m:t>
            </m:r>
            <m:sSub>
              <m:sSubPr>
                <m:ctrlPr>
                  <w:rPr>
                    <w:rFonts w:ascii="Cambria Math" w:hAnsi="Cambria Math"/>
                  </w:rPr>
                </m:ctrlPr>
              </m:sSubPr>
              <m:e>
                <m:r>
                  <w:rPr>
                    <w:rFonts w:ascii="Cambria Math" w:hAnsi="Cambria Math"/>
                  </w:rPr>
                  <m:t>'</m:t>
                </m:r>
              </m:e>
              <m:sub>
                <m:r>
                  <w:rPr>
                    <w:rFonts w:ascii="Cambria Math" w:hAnsi="Cambria Math"/>
                  </w:rPr>
                  <m:t>50</m:t>
                </m:r>
              </m:sub>
            </m:sSub>
          </m:e>
        </m:acc>
      </m:oMath>
      <w:r>
        <w:t xml:space="preserve"> for 3PLF methods.</w:t>
      </w:r>
      <w:proofErr w:type="gramEnd"/>
      <w:r>
        <w:t xml:space="preserve"> Figure shows the percentage of simulations where the true parameter value fell within the 50% bootstrap confidence interval.</w:t>
      </w:r>
    </w:p>
    <w:p w14:paraId="2A403A00" w14:textId="77777777" w:rsidR="00D4353E" w:rsidRDefault="005E75DD">
      <w:pPr>
        <w:pStyle w:val="BodyText"/>
      </w:pPr>
      <w:r>
        <w:t xml:space="preserve">Differences in life history and gear selectivity played an important role in the ability to obtain precise and unbiased maternity parameters. Certain combinations of variables in the simulated data resulted in low numbers of females in maternal or immature condition making parameter estimation difficult (Figure S8, Figure S9). These effects were not necessarily consistent between species and seemed to reflect differences in the underlying population length structure. For example, in high selectivity scenarios for gummy sharks ~10% of individuals were immature (Figure S9) compared to ~50% in the corresponding scenarios for school sharks. As </w:t>
      </w:r>
      <m:oMath>
        <m:sSub>
          <m:sSubPr>
            <m:ctrlPr>
              <w:rPr>
                <w:rFonts w:ascii="Cambria Math" w:hAnsi="Cambria Math"/>
              </w:rPr>
            </m:ctrlPr>
          </m:sSubPr>
          <m:e>
            <m:r>
              <w:rPr>
                <w:rFonts w:ascii="Cambria Math" w:hAnsi="Cambria Math"/>
              </w:rPr>
              <m:t>P</m:t>
            </m:r>
          </m:e>
          <m:sub>
            <m:r>
              <w:rPr>
                <w:rFonts w:ascii="Cambria Math" w:hAnsi="Cambria Math"/>
              </w:rPr>
              <m:t>Max</m:t>
            </m:r>
          </m:sub>
        </m:sSub>
      </m:oMath>
      <w:r>
        <w:t xml:space="preserve"> decreased the proportion of both maternal females and immature females in the analysis also decreased. The latter effect was due to the right shift in length structure associated with the proportionally fewer juveniles in the population.</w:t>
      </w:r>
    </w:p>
    <w:p w14:paraId="7CFDE312" w14:textId="77777777" w:rsidR="00D4353E" w:rsidRDefault="005E75DD">
      <w:pPr>
        <w:pStyle w:val="BodyText"/>
      </w:pPr>
      <w:r>
        <w:t xml:space="preserve">Overall, the 2PLF-maternity method performed the worst. Ignoring </w:t>
      </w:r>
      <m:oMath>
        <m:sSub>
          <m:sSubPr>
            <m:ctrlPr>
              <w:rPr>
                <w:rFonts w:ascii="Cambria Math" w:hAnsi="Cambria Math"/>
              </w:rPr>
            </m:ctrlPr>
          </m:sSubPr>
          <m:e>
            <m:r>
              <w:rPr>
                <w:rFonts w:ascii="Cambria Math" w:hAnsi="Cambria Math"/>
              </w:rPr>
              <m:t>P</m:t>
            </m:r>
          </m:e>
          <m:sub>
            <m:r>
              <w:rPr>
                <w:rFonts w:ascii="Cambria Math" w:hAnsi="Cambria Math"/>
              </w:rPr>
              <m:t>Max</m:t>
            </m:r>
          </m:sub>
        </m:sSub>
      </m:oMath>
      <w:r>
        <w:t xml:space="preserve"> was equivalent to introducing a fixed bias in this parameter that increased in magnitude as reproductive periodicity increased (Figure S3). This manifested in an overestimation of </w:t>
      </w:r>
      <m:oMath>
        <m:r>
          <w:rPr>
            <w:rFonts w:ascii="Cambria Math" w:hAnsi="Cambria Math"/>
          </w:rPr>
          <m:t>L</m:t>
        </m:r>
        <m:sSub>
          <m:sSubPr>
            <m:ctrlPr>
              <w:rPr>
                <w:rFonts w:ascii="Cambria Math" w:hAnsi="Cambria Math"/>
              </w:rPr>
            </m:ctrlPr>
          </m:sSubPr>
          <m:e>
            <m:r>
              <w:rPr>
                <w:rFonts w:ascii="Cambria Math" w:hAnsi="Cambria Math"/>
              </w:rPr>
              <m:t>'</m:t>
            </m:r>
          </m:e>
          <m:sub>
            <m:r>
              <w:rPr>
                <w:rFonts w:ascii="Cambria Math" w:hAnsi="Cambria Math"/>
              </w:rPr>
              <m:t>50</m:t>
            </m:r>
          </m:sub>
        </m:sSub>
      </m:oMath>
      <w:r>
        <w:t xml:space="preserve"> that was exacerbated by gear selectivity effects (Figure S2). In contrast, using a maturity function to approximate the maternity function (2PLF-maturity method) resulted in relatively good performance. </w:t>
      </w:r>
      <m:oMath>
        <m:sSub>
          <m:sSubPr>
            <m:ctrlPr>
              <w:rPr>
                <w:rFonts w:ascii="Cambria Math" w:hAnsi="Cambria Math"/>
              </w:rPr>
            </m:ctrlPr>
          </m:sSubPr>
          <m:e>
            <m:r>
              <w:rPr>
                <w:rFonts w:ascii="Cambria Math" w:hAnsi="Cambria Math"/>
              </w:rPr>
              <m:t>L</m:t>
            </m:r>
          </m:e>
          <m:sub>
            <m:r>
              <w:rPr>
                <w:rFonts w:ascii="Cambria Math" w:hAnsi="Cambria Math"/>
              </w:rPr>
              <m:t>50</m:t>
            </m:r>
          </m:sub>
        </m:sSub>
      </m:oMath>
      <w:r>
        <w:t xml:space="preserve"> </w:t>
      </w:r>
      <w:proofErr w:type="gramStart"/>
      <w:r>
        <w:t>could</w:t>
      </w:r>
      <w:proofErr w:type="gramEnd"/>
      <w:r>
        <w:t xml:space="preserve"> usually be estimated with a higher precision than </w:t>
      </w:r>
      <m:oMath>
        <m:r>
          <w:rPr>
            <w:rFonts w:ascii="Cambria Math" w:hAnsi="Cambria Math"/>
          </w:rPr>
          <m:t>L</m:t>
        </m:r>
        <m:sSub>
          <m:sSubPr>
            <m:ctrlPr>
              <w:rPr>
                <w:rFonts w:ascii="Cambria Math" w:hAnsi="Cambria Math"/>
              </w:rPr>
            </m:ctrlPr>
          </m:sSubPr>
          <m:e>
            <m:r>
              <w:rPr>
                <w:rFonts w:ascii="Cambria Math" w:hAnsi="Cambria Math"/>
              </w:rPr>
              <m:t>'</m:t>
            </m:r>
          </m:e>
          <m:sub>
            <m:r>
              <w:rPr>
                <w:rFonts w:ascii="Cambria Math" w:hAnsi="Cambria Math"/>
              </w:rPr>
              <m:t>50</m:t>
            </m:r>
          </m:sub>
        </m:sSub>
      </m:oMath>
      <w:r>
        <w:t xml:space="preserve">. For the gummy shark, where </w:t>
      </w:r>
      <m:oMath>
        <m:sSub>
          <m:sSubPr>
            <m:ctrlPr>
              <w:rPr>
                <w:rFonts w:ascii="Cambria Math" w:hAnsi="Cambria Math"/>
              </w:rPr>
            </m:ctrlPr>
          </m:sSubPr>
          <m:e>
            <m:r>
              <w:rPr>
                <w:rFonts w:ascii="Cambria Math" w:hAnsi="Cambria Math"/>
              </w:rPr>
              <m:t>L</m:t>
            </m:r>
          </m:e>
          <m:sub>
            <m:r>
              <w:rPr>
                <w:rFonts w:ascii="Cambria Math" w:hAnsi="Cambria Math"/>
              </w:rPr>
              <m:t>50</m:t>
            </m:r>
          </m:sub>
        </m:sSub>
      </m:oMath>
      <w:r>
        <w:t xml:space="preserve"> and </w:t>
      </w:r>
      <m:oMath>
        <m:r>
          <w:rPr>
            <w:rFonts w:ascii="Cambria Math" w:hAnsi="Cambria Math"/>
          </w:rPr>
          <m:t>L</m:t>
        </m:r>
        <m:sSub>
          <m:sSubPr>
            <m:ctrlPr>
              <w:rPr>
                <w:rFonts w:ascii="Cambria Math" w:hAnsi="Cambria Math"/>
              </w:rPr>
            </m:ctrlPr>
          </m:sSubPr>
          <m:e>
            <m:r>
              <w:rPr>
                <w:rFonts w:ascii="Cambria Math" w:hAnsi="Cambria Math"/>
              </w:rPr>
              <m:t>'</m:t>
            </m:r>
          </m:e>
          <m:sub>
            <m:r>
              <w:rPr>
                <w:rFonts w:ascii="Cambria Math" w:hAnsi="Cambria Math"/>
              </w:rPr>
              <m:t>50</m:t>
            </m:r>
          </m:sub>
        </m:sSub>
      </m:oMath>
      <w:r>
        <w:t xml:space="preserve"> were relatively similar, using the 2PLF-maturity method </w:t>
      </w:r>
      <w:r>
        <w:lastRenderedPageBreak/>
        <w:t xml:space="preserve">led to a constant underestimate of </w:t>
      </w:r>
      <m:oMath>
        <m:r>
          <w:rPr>
            <w:rFonts w:ascii="Cambria Math" w:hAnsi="Cambria Math"/>
          </w:rPr>
          <m:t>L</m:t>
        </m:r>
        <m:sSub>
          <m:sSubPr>
            <m:ctrlPr>
              <w:rPr>
                <w:rFonts w:ascii="Cambria Math" w:hAnsi="Cambria Math"/>
              </w:rPr>
            </m:ctrlPr>
          </m:sSubPr>
          <m:e>
            <m:r>
              <w:rPr>
                <w:rFonts w:ascii="Cambria Math" w:hAnsi="Cambria Math"/>
              </w:rPr>
              <m:t>'</m:t>
            </m:r>
          </m:e>
          <m:sub>
            <m:r>
              <w:rPr>
                <w:rFonts w:ascii="Cambria Math" w:hAnsi="Cambria Math"/>
              </w:rPr>
              <m:t>50</m:t>
            </m:r>
          </m:sub>
        </m:sSub>
      </m:oMath>
      <w:r>
        <w:t xml:space="preserve"> of approximately 2% and exceeding the performance of the 3PLF-methods at sample sizes &lt; 250.</w:t>
      </w:r>
    </w:p>
    <w:p w14:paraId="32FD17E9" w14:textId="77777777" w:rsidR="00D4353E" w:rsidRDefault="005E75DD">
      <w:pPr>
        <w:pStyle w:val="BodyText"/>
      </w:pPr>
      <w:r>
        <w:t xml:space="preserve">The effect of the different methods in ultimately calculating </w:t>
      </w:r>
      <m:oMath>
        <m:sSub>
          <m:sSubPr>
            <m:ctrlPr>
              <w:rPr>
                <w:rFonts w:ascii="Cambria Math" w:hAnsi="Cambria Math"/>
              </w:rPr>
            </m:ctrlPr>
          </m:sSubPr>
          <m:e>
            <m:r>
              <w:rPr>
                <w:rFonts w:ascii="Cambria Math" w:hAnsi="Cambria Math"/>
              </w:rPr>
              <m:t>R</m:t>
            </m:r>
          </m:e>
          <m:sub>
            <m:r>
              <w:rPr>
                <w:rFonts w:ascii="Cambria Math" w:hAnsi="Cambria Math"/>
              </w:rPr>
              <m:t>0</m:t>
            </m:r>
          </m:sub>
        </m:sSub>
      </m:oMath>
      <w:r>
        <w:t xml:space="preserve"> varied considerably and was strongly influenced by life history and selectivity characteristics. Greater precision was achieved with the 3PLF methods, with the 3PLF-free method generally performing best (Figure 5, Figure S11). For gummy sharks the 3PLF-fixed method was the preferred model at lower sample sizes and lower values </w:t>
      </w:r>
      <w:proofErr w:type="gramStart"/>
      <w:r>
        <w:t xml:space="preserve">of </w:t>
      </w:r>
      <w:proofErr w:type="gramEnd"/>
      <m:oMath>
        <m:sSub>
          <m:sSubPr>
            <m:ctrlPr>
              <w:rPr>
                <w:rFonts w:ascii="Cambria Math" w:hAnsi="Cambria Math"/>
              </w:rPr>
            </m:ctrlPr>
          </m:sSubPr>
          <m:e>
            <m:r>
              <w:rPr>
                <w:rFonts w:ascii="Cambria Math" w:hAnsi="Cambria Math"/>
              </w:rPr>
              <m:t>P</m:t>
            </m:r>
          </m:e>
          <m:sub>
            <m:r>
              <w:rPr>
                <w:rFonts w:ascii="Cambria Math" w:hAnsi="Cambria Math"/>
              </w:rPr>
              <m:t>Max</m:t>
            </m:r>
          </m:sub>
        </m:sSub>
      </m:oMath>
      <w:r>
        <w:t xml:space="preserve">, consistent with decreasing performance of 3PLF methods as </w:t>
      </w:r>
      <m:oMath>
        <m:sSub>
          <m:sSubPr>
            <m:ctrlPr>
              <w:rPr>
                <w:rFonts w:ascii="Cambria Math" w:hAnsi="Cambria Math"/>
              </w:rPr>
            </m:ctrlPr>
          </m:sSubPr>
          <m:e>
            <m:r>
              <w:rPr>
                <w:rFonts w:ascii="Cambria Math" w:hAnsi="Cambria Math"/>
              </w:rPr>
              <m:t>P</m:t>
            </m:r>
          </m:e>
          <m:sub>
            <m:r>
              <w:rPr>
                <w:rFonts w:ascii="Cambria Math" w:hAnsi="Cambria Math"/>
              </w:rPr>
              <m:t>Max</m:t>
            </m:r>
          </m:sub>
        </m:sSub>
      </m:oMath>
      <w:r>
        <w:t xml:space="preserve"> decreased (Figure 2, Figure 3).</w:t>
      </w:r>
    </w:p>
    <w:p w14:paraId="328B0E8D" w14:textId="77777777" w:rsidR="00D4353E" w:rsidRDefault="005E75DD">
      <w:pPr>
        <w:pStyle w:val="CaptionedFigure"/>
      </w:pPr>
      <w:r>
        <w:rPr>
          <w:noProof/>
        </w:rPr>
        <w:drawing>
          <wp:inline distT="0" distB="0" distL="0" distR="0" wp14:anchorId="6091EB27" wp14:editId="58F71953">
            <wp:extent cx="5334000" cy="2074333"/>
            <wp:effectExtent l="0" t="0" r="0" b="0"/>
            <wp:docPr id="5" name="Picture" descr="Performance of alternative maternity functions in accurately calculating R_0. The best performing method was that which minimised mean absolute error across 250 simulated datasets. Note 2PLF-maternity (Annual) scenarios were excluded for this comparison."/>
            <wp:cNvGraphicFramePr/>
            <a:graphic xmlns:a="http://schemas.openxmlformats.org/drawingml/2006/main">
              <a:graphicData uri="http://schemas.openxmlformats.org/drawingml/2006/picture">
                <pic:pic xmlns:pic="http://schemas.openxmlformats.org/drawingml/2006/picture">
                  <pic:nvPicPr>
                    <pic:cNvPr id="0" name="Picture" descr="/Users/avh/Google%20Drive/manuscripts/maternal-output/reports/manuscript_files/figure-docx/unnamed-chunk-5-1.pdf"/>
                    <pic:cNvPicPr>
                      <a:picLocks noChangeAspect="1" noChangeArrowheads="1"/>
                    </pic:cNvPicPr>
                  </pic:nvPicPr>
                  <pic:blipFill>
                    <a:blip r:embed="rId13"/>
                    <a:stretch>
                      <a:fillRect/>
                    </a:stretch>
                  </pic:blipFill>
                  <pic:spPr bwMode="auto">
                    <a:xfrm>
                      <a:off x="0" y="0"/>
                      <a:ext cx="5334000" cy="2074333"/>
                    </a:xfrm>
                    <a:prstGeom prst="rect">
                      <a:avLst/>
                    </a:prstGeom>
                    <a:noFill/>
                    <a:ln w="9525">
                      <a:noFill/>
                      <a:headEnd/>
                      <a:tailEnd/>
                    </a:ln>
                  </pic:spPr>
                </pic:pic>
              </a:graphicData>
            </a:graphic>
          </wp:inline>
        </w:drawing>
      </w:r>
    </w:p>
    <w:p w14:paraId="1BBA06F3" w14:textId="77777777" w:rsidR="00D4353E" w:rsidRDefault="005E75DD">
      <w:pPr>
        <w:pStyle w:val="ImageCaption"/>
      </w:pPr>
      <w:r>
        <w:t xml:space="preserve">Performance of alternative maternity functions in accurately </w:t>
      </w:r>
      <w:proofErr w:type="gramStart"/>
      <w:r>
        <w:t xml:space="preserve">calculating </w:t>
      </w:r>
      <w:proofErr w:type="gramEnd"/>
      <m:oMath>
        <m:sSub>
          <m:sSubPr>
            <m:ctrlPr>
              <w:rPr>
                <w:rFonts w:ascii="Cambria Math" w:hAnsi="Cambria Math"/>
              </w:rPr>
            </m:ctrlPr>
          </m:sSubPr>
          <m:e>
            <m:r>
              <w:rPr>
                <w:rFonts w:ascii="Cambria Math" w:hAnsi="Cambria Math"/>
              </w:rPr>
              <m:t>R</m:t>
            </m:r>
          </m:e>
          <m:sub>
            <m:r>
              <w:rPr>
                <w:rFonts w:ascii="Cambria Math" w:hAnsi="Cambria Math"/>
              </w:rPr>
              <m:t>0</m:t>
            </m:r>
          </m:sub>
        </m:sSub>
      </m:oMath>
      <w:r>
        <w:t>. The best performing method was that which minimised mean absolute error across 250 simulated datasets. Note 2PLF-maternity (Annual) scenarios were excluded for this comparison.</w:t>
      </w:r>
    </w:p>
    <w:p w14:paraId="4AA955F1" w14:textId="77777777" w:rsidR="00D4353E" w:rsidRDefault="005E75DD">
      <w:pPr>
        <w:pStyle w:val="BodyText"/>
      </w:pPr>
      <w:r>
        <w:t xml:space="preserve">Calculations of </w:t>
      </w:r>
      <m:oMath>
        <m:sSub>
          <m:sSubPr>
            <m:ctrlPr>
              <w:rPr>
                <w:rFonts w:ascii="Cambria Math" w:hAnsi="Cambria Math"/>
              </w:rPr>
            </m:ctrlPr>
          </m:sSubPr>
          <m:e>
            <m:r>
              <w:rPr>
                <w:rFonts w:ascii="Cambria Math" w:hAnsi="Cambria Math"/>
              </w:rPr>
              <m:t>R</m:t>
            </m:r>
          </m:e>
          <m:sub>
            <m:r>
              <w:rPr>
                <w:rFonts w:ascii="Cambria Math" w:hAnsi="Cambria Math"/>
              </w:rPr>
              <m:t>0</m:t>
            </m:r>
          </m:sub>
        </m:sSub>
      </m:oMath>
      <w:r>
        <w:t xml:space="preserve"> for the 3PLF methods were generally unbiased with sample </w:t>
      </w:r>
      <w:proofErr w:type="gramStart"/>
      <w:r>
        <w:t xml:space="preserve">sizes </w:t>
      </w:r>
      <w:proofErr w:type="gramEnd"/>
      <m:oMath>
        <m:r>
          <w:rPr>
            <w:rFonts w:ascii="Cambria Math" w:hAnsi="Cambria Math"/>
          </w:rPr>
          <m:t>≥250</m:t>
        </m:r>
      </m:oMath>
      <w:r>
        <w:t xml:space="preserve">, and neither method clearly outperformed the other (Figure S10, Figure 6). As anticipated, the 2PLF-maternity method performed the worst overall and ignoring </w:t>
      </w:r>
      <m:oMath>
        <m:sSub>
          <m:sSubPr>
            <m:ctrlPr>
              <w:rPr>
                <w:rFonts w:ascii="Cambria Math" w:hAnsi="Cambria Math"/>
              </w:rPr>
            </m:ctrlPr>
          </m:sSubPr>
          <m:e>
            <m:r>
              <w:rPr>
                <w:rFonts w:ascii="Cambria Math" w:hAnsi="Cambria Math"/>
              </w:rPr>
              <m:t>P</m:t>
            </m:r>
          </m:e>
          <m:sub>
            <m:r>
              <w:rPr>
                <w:rFonts w:ascii="Cambria Math" w:hAnsi="Cambria Math"/>
              </w:rPr>
              <m:t>Max</m:t>
            </m:r>
          </m:sub>
        </m:sSub>
      </m:oMath>
      <w:r>
        <w:t xml:space="preserve"> consistently led to </w:t>
      </w:r>
      <m:oMath>
        <m:sSub>
          <m:sSubPr>
            <m:ctrlPr>
              <w:rPr>
                <w:rFonts w:ascii="Cambria Math" w:hAnsi="Cambria Math"/>
              </w:rPr>
            </m:ctrlPr>
          </m:sSubPr>
          <m:e>
            <m:r>
              <w:rPr>
                <w:rFonts w:ascii="Cambria Math" w:hAnsi="Cambria Math"/>
              </w:rPr>
              <m:t>R</m:t>
            </m:r>
          </m:e>
          <m:sub>
            <m:r>
              <w:rPr>
                <w:rFonts w:ascii="Cambria Math" w:hAnsi="Cambria Math"/>
              </w:rPr>
              <m:t>0</m:t>
            </m:r>
          </m:sub>
        </m:sSub>
      </m:oMath>
      <w:r>
        <w:t xml:space="preserve"> being overestimated. This effect was particularly pronounced for gummy sharks under low selectivity scenarios where derived </w:t>
      </w:r>
      <m:oMath>
        <m:sSub>
          <m:sSubPr>
            <m:ctrlPr>
              <w:rPr>
                <w:rFonts w:ascii="Cambria Math" w:hAnsi="Cambria Math"/>
              </w:rPr>
            </m:ctrlPr>
          </m:sSubPr>
          <m:e>
            <m:r>
              <w:rPr>
                <w:rFonts w:ascii="Cambria Math" w:hAnsi="Cambria Math"/>
              </w:rPr>
              <m:t>R</m:t>
            </m:r>
          </m:e>
          <m:sub>
            <m:r>
              <w:rPr>
                <w:rFonts w:ascii="Cambria Math" w:hAnsi="Cambria Math"/>
              </w:rPr>
              <m:t>0</m:t>
            </m:r>
          </m:sub>
        </m:sSub>
      </m:oMath>
      <w:r>
        <w:t xml:space="preserve"> was more than double the true value. Using maturity data to approximate maternal data (2PLF-maturity method) also consistently </w:t>
      </w:r>
      <w:proofErr w:type="gramStart"/>
      <w:r>
        <w:t xml:space="preserve">overestimated </w:t>
      </w:r>
      <w:proofErr w:type="gramEnd"/>
      <m:oMath>
        <m:sSub>
          <m:sSubPr>
            <m:ctrlPr>
              <w:rPr>
                <w:rFonts w:ascii="Cambria Math" w:hAnsi="Cambria Math"/>
              </w:rPr>
            </m:ctrlPr>
          </m:sSubPr>
          <m:e>
            <m:r>
              <w:rPr>
                <w:rFonts w:ascii="Cambria Math" w:hAnsi="Cambria Math"/>
              </w:rPr>
              <m:t>R</m:t>
            </m:r>
          </m:e>
          <m:sub>
            <m:r>
              <w:rPr>
                <w:rFonts w:ascii="Cambria Math" w:hAnsi="Cambria Math"/>
              </w:rPr>
              <m:t>0</m:t>
            </m:r>
          </m:sub>
        </m:sSub>
      </m:oMath>
      <w:r>
        <w:t xml:space="preserve">, as expected since </w:t>
      </w:r>
      <m:oMath>
        <m:sSub>
          <m:sSubPr>
            <m:ctrlPr>
              <w:rPr>
                <w:rFonts w:ascii="Cambria Math" w:hAnsi="Cambria Math"/>
              </w:rPr>
            </m:ctrlPr>
          </m:sSubPr>
          <m:e>
            <m:r>
              <w:rPr>
                <w:rFonts w:ascii="Cambria Math" w:hAnsi="Cambria Math"/>
              </w:rPr>
              <m:t>L</m:t>
            </m:r>
          </m:e>
          <m:sub>
            <m:r>
              <w:rPr>
                <w:rFonts w:ascii="Cambria Math" w:hAnsi="Cambria Math"/>
              </w:rPr>
              <m:t>50</m:t>
            </m:r>
          </m:sub>
        </m:sSub>
      </m:oMath>
      <w:r>
        <w:t xml:space="preserve"> was less than </w:t>
      </w:r>
      <m:oMath>
        <m:r>
          <w:rPr>
            <w:rFonts w:ascii="Cambria Math" w:hAnsi="Cambria Math"/>
          </w:rPr>
          <m:t>L</m:t>
        </m:r>
        <m:sSub>
          <m:sSubPr>
            <m:ctrlPr>
              <w:rPr>
                <w:rFonts w:ascii="Cambria Math" w:hAnsi="Cambria Math"/>
              </w:rPr>
            </m:ctrlPr>
          </m:sSubPr>
          <m:e>
            <m:r>
              <w:rPr>
                <w:rFonts w:ascii="Cambria Math" w:hAnsi="Cambria Math"/>
              </w:rPr>
              <m:t>'</m:t>
            </m:r>
          </m:e>
          <m:sub>
            <m:r>
              <w:rPr>
                <w:rFonts w:ascii="Cambria Math" w:hAnsi="Cambria Math"/>
              </w:rPr>
              <m:t>50</m:t>
            </m:r>
          </m:sub>
        </m:sSub>
      </m:oMath>
      <w:r>
        <w:t xml:space="preserve">. However, the magnitude of bias was relatively small in some cases. For the gummy shark, where </w:t>
      </w:r>
      <m:oMath>
        <m:sSub>
          <m:sSubPr>
            <m:ctrlPr>
              <w:rPr>
                <w:rFonts w:ascii="Cambria Math" w:hAnsi="Cambria Math"/>
              </w:rPr>
            </m:ctrlPr>
          </m:sSubPr>
          <m:e>
            <m:r>
              <w:rPr>
                <w:rFonts w:ascii="Cambria Math" w:hAnsi="Cambria Math"/>
              </w:rPr>
              <m:t>L</m:t>
            </m:r>
          </m:e>
          <m:sub>
            <m:r>
              <w:rPr>
                <w:rFonts w:ascii="Cambria Math" w:hAnsi="Cambria Math"/>
              </w:rPr>
              <m:t>50</m:t>
            </m:r>
          </m:sub>
        </m:sSub>
      </m:oMath>
      <w:r>
        <w:t xml:space="preserve"> and </w:t>
      </w:r>
      <m:oMath>
        <m:r>
          <w:rPr>
            <w:rFonts w:ascii="Cambria Math" w:hAnsi="Cambria Math"/>
          </w:rPr>
          <m:t>L</m:t>
        </m:r>
        <m:sSub>
          <m:sSubPr>
            <m:ctrlPr>
              <w:rPr>
                <w:rFonts w:ascii="Cambria Math" w:hAnsi="Cambria Math"/>
              </w:rPr>
            </m:ctrlPr>
          </m:sSubPr>
          <m:e>
            <m:r>
              <w:rPr>
                <w:rFonts w:ascii="Cambria Math" w:hAnsi="Cambria Math"/>
              </w:rPr>
              <m:t>'</m:t>
            </m:r>
          </m:e>
          <m:sub>
            <m:r>
              <w:rPr>
                <w:rFonts w:ascii="Cambria Math" w:hAnsi="Cambria Math"/>
              </w:rPr>
              <m:t>50</m:t>
            </m:r>
          </m:sub>
        </m:sSub>
      </m:oMath>
      <w:r>
        <w:t xml:space="preserve"> were relatively similar, this method frequently outperformed the 3PLF methods (Figure 6).</w:t>
      </w:r>
    </w:p>
    <w:p w14:paraId="5D52EB32" w14:textId="77777777" w:rsidR="00D4353E" w:rsidRDefault="005E75DD">
      <w:pPr>
        <w:pStyle w:val="CaptionedFigure"/>
      </w:pPr>
      <w:r>
        <w:rPr>
          <w:noProof/>
        </w:rPr>
        <w:lastRenderedPageBreak/>
        <w:drawing>
          <wp:inline distT="0" distB="0" distL="0" distR="0" wp14:anchorId="1A935D0C" wp14:editId="22654B4F">
            <wp:extent cx="5334000" cy="2074333"/>
            <wp:effectExtent l="0" t="0" r="0" b="0"/>
            <wp:docPr id="6" name="Picture" descr="Performance of alternative maternity functions in minimising bias in calculations of R_0. The preferred method was that which minimised bias, |\text{relative error}| across 250 simulated datasets. Note 2PLF-maternity (Annual) scenarios were excluded for this comparison."/>
            <wp:cNvGraphicFramePr/>
            <a:graphic xmlns:a="http://schemas.openxmlformats.org/drawingml/2006/main">
              <a:graphicData uri="http://schemas.openxmlformats.org/drawingml/2006/picture">
                <pic:pic xmlns:pic="http://schemas.openxmlformats.org/drawingml/2006/picture">
                  <pic:nvPicPr>
                    <pic:cNvPr id="0" name="Picture" descr="/Users/avh/Google%20Drive/manuscripts/maternal-output/reports/manuscript_files/figure-docx/unnamed-chunk-6-1.pdf"/>
                    <pic:cNvPicPr>
                      <a:picLocks noChangeAspect="1" noChangeArrowheads="1"/>
                    </pic:cNvPicPr>
                  </pic:nvPicPr>
                  <pic:blipFill>
                    <a:blip r:embed="rId14"/>
                    <a:stretch>
                      <a:fillRect/>
                    </a:stretch>
                  </pic:blipFill>
                  <pic:spPr bwMode="auto">
                    <a:xfrm>
                      <a:off x="0" y="0"/>
                      <a:ext cx="5334000" cy="2074333"/>
                    </a:xfrm>
                    <a:prstGeom prst="rect">
                      <a:avLst/>
                    </a:prstGeom>
                    <a:noFill/>
                    <a:ln w="9525">
                      <a:noFill/>
                      <a:headEnd/>
                      <a:tailEnd/>
                    </a:ln>
                  </pic:spPr>
                </pic:pic>
              </a:graphicData>
            </a:graphic>
          </wp:inline>
        </w:drawing>
      </w:r>
    </w:p>
    <w:p w14:paraId="5115C58A" w14:textId="77777777" w:rsidR="00D4353E" w:rsidRDefault="005E75DD">
      <w:pPr>
        <w:pStyle w:val="ImageCaption"/>
      </w:pPr>
      <w:r>
        <w:t xml:space="preserve">Performance of alternative maternity functions in minimising bias in calculations </w:t>
      </w:r>
      <w:proofErr w:type="gramStart"/>
      <w:r>
        <w:t xml:space="preserve">of </w:t>
      </w:r>
      <w:proofErr w:type="gramEnd"/>
      <m:oMath>
        <m:sSub>
          <m:sSubPr>
            <m:ctrlPr>
              <w:rPr>
                <w:rFonts w:ascii="Cambria Math" w:hAnsi="Cambria Math"/>
              </w:rPr>
            </m:ctrlPr>
          </m:sSubPr>
          <m:e>
            <m:r>
              <w:rPr>
                <w:rFonts w:ascii="Cambria Math" w:hAnsi="Cambria Math"/>
              </w:rPr>
              <m:t>R</m:t>
            </m:r>
          </m:e>
          <m:sub>
            <m:r>
              <w:rPr>
                <w:rFonts w:ascii="Cambria Math" w:hAnsi="Cambria Math"/>
              </w:rPr>
              <m:t>0</m:t>
            </m:r>
          </m:sub>
        </m:sSub>
      </m:oMath>
      <w:r>
        <w:t xml:space="preserve">. The preferred method was that which minimised bias, </w:t>
      </w:r>
      <m:oMath>
        <m:r>
          <w:rPr>
            <w:rFonts w:ascii="Cambria Math" w:hAnsi="Cambria Math"/>
          </w:rPr>
          <m:t>|</m:t>
        </m:r>
        <m:r>
          <m:rPr>
            <m:nor/>
          </m:rPr>
          <m:t>relative error</m:t>
        </m:r>
        <m:r>
          <w:rPr>
            <w:rFonts w:ascii="Cambria Math" w:hAnsi="Cambria Math"/>
          </w:rPr>
          <m:t>|</m:t>
        </m:r>
      </m:oMath>
      <w:r>
        <w:t xml:space="preserve"> across 250 simulated datasets. Note 2PLF-maternity (Annual) scenarios were excluded for this comparison.</w:t>
      </w:r>
    </w:p>
    <w:p w14:paraId="4B4819F2" w14:textId="77777777" w:rsidR="00D4353E" w:rsidRDefault="005E75DD">
      <w:pPr>
        <w:pStyle w:val="Heading2"/>
      </w:pPr>
      <w:bookmarkStart w:id="53" w:name="empirical-case-study-1"/>
      <w:r>
        <w:t>Empirical case study</w:t>
      </w:r>
      <w:bookmarkEnd w:id="53"/>
    </w:p>
    <w:p w14:paraId="28183873" w14:textId="77777777" w:rsidR="00D4353E" w:rsidRDefault="005E75DD">
      <w:pPr>
        <w:pStyle w:val="FirstParagraph"/>
      </w:pPr>
      <w:r>
        <w:t xml:space="preserve">Maternal data were re-analysed for 1087 sandbar sharks including 640 mature individuals of which 32% were in maternal condition. Using the 3PLF-free method the maximum likelihood estimate for </w:t>
      </w:r>
      <m:oMath>
        <m:acc>
          <m:accPr>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Max</m:t>
                </m:r>
              </m:sub>
            </m:sSub>
          </m:e>
        </m:acc>
      </m:oMath>
      <w:r>
        <w:t xml:space="preserve"> was 0.48 (Table 2). </w:t>
      </w:r>
      <w:commentRangeStart w:id="54"/>
      <w:r>
        <w:t xml:space="preserve">Despite having a sample size of &gt; 600 mature females, the proportion of maternal individuals at length was still uncertain and </w:t>
      </w:r>
      <m:oMath>
        <m:acc>
          <m:accPr>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Max</m:t>
                </m:r>
              </m:sub>
            </m:sSub>
          </m:e>
        </m:acc>
      </m:oMath>
      <w:r>
        <w:t xml:space="preserve"> was estimated to lie between 0.39 and 0.60 with 95% confidence. </w:t>
      </w:r>
      <w:commentRangeEnd w:id="54"/>
      <w:r w:rsidR="007F3338">
        <w:rPr>
          <w:rStyle w:val="CommentReference"/>
        </w:rPr>
        <w:commentReference w:id="54"/>
      </w:r>
      <w:r>
        <w:t xml:space="preserve">Comparison of 3PLF-fixed models with values of </w:t>
      </w:r>
      <m:oMath>
        <m:sSub>
          <m:sSubPr>
            <m:ctrlPr>
              <w:rPr>
                <w:rFonts w:ascii="Cambria Math" w:hAnsi="Cambria Math"/>
              </w:rPr>
            </m:ctrlPr>
          </m:sSubPr>
          <m:e>
            <m:r>
              <w:rPr>
                <w:rFonts w:ascii="Cambria Math" w:hAnsi="Cambria Math"/>
              </w:rPr>
              <m:t>P</m:t>
            </m:r>
          </m:e>
          <m:sub>
            <m:r>
              <w:rPr>
                <w:rFonts w:ascii="Cambria Math" w:hAnsi="Cambria Math"/>
              </w:rPr>
              <m:t>Max</m:t>
            </m:r>
          </m:sub>
        </m:sSub>
        <m:r>
          <w:rPr>
            <w:rFonts w:ascii="Cambria Math" w:hAnsi="Cambria Math"/>
          </w:rPr>
          <m:t>=0.33</m:t>
        </m:r>
      </m:oMath>
      <w:r>
        <w:t xml:space="preserve"> and </w:t>
      </w:r>
      <m:oMath>
        <m:sSub>
          <m:sSubPr>
            <m:ctrlPr>
              <w:rPr>
                <w:rFonts w:ascii="Cambria Math" w:hAnsi="Cambria Math"/>
              </w:rPr>
            </m:ctrlPr>
          </m:sSubPr>
          <m:e>
            <m:r>
              <w:rPr>
                <w:rFonts w:ascii="Cambria Math" w:hAnsi="Cambria Math"/>
              </w:rPr>
              <m:t>P</m:t>
            </m:r>
          </m:e>
          <m:sub>
            <m:r>
              <w:rPr>
                <w:rFonts w:ascii="Cambria Math" w:hAnsi="Cambria Math"/>
              </w:rPr>
              <m:t>Max</m:t>
            </m:r>
          </m:sub>
        </m:sSub>
        <m:r>
          <w:rPr>
            <w:rFonts w:ascii="Cambria Math" w:hAnsi="Cambria Math"/>
          </w:rPr>
          <m:t>=</m:t>
        </m:r>
        <w:commentRangeStart w:id="55"/>
        <m:r>
          <w:rPr>
            <w:rFonts w:ascii="Cambria Math" w:hAnsi="Cambria Math"/>
          </w:rPr>
          <m:t>0.5</m:t>
        </m:r>
      </m:oMath>
      <w:r>
        <w:t xml:space="preserve"> </w:t>
      </w:r>
      <w:commentRangeEnd w:id="55"/>
      <w:r w:rsidR="00A25E30">
        <w:rPr>
          <w:rStyle w:val="CommentReference"/>
        </w:rPr>
        <w:commentReference w:id="55"/>
      </w:r>
      <w:r>
        <w:t>showed much greater support for a biennial cycle (</w:t>
      </w:r>
      <w:commentRangeStart w:id="56"/>
      <m:oMath>
        <m:sSub>
          <m:sSubPr>
            <m:ctrlPr>
              <w:rPr>
                <w:rFonts w:ascii="Cambria Math" w:hAnsi="Cambria Math"/>
              </w:rPr>
            </m:ctrlPr>
          </m:sSubPr>
          <m:e>
            <m:r>
              <w:rPr>
                <w:rFonts w:ascii="Cambria Math" w:hAnsi="Cambria Math"/>
              </w:rPr>
              <m:t>Δ</m:t>
            </m:r>
          </m:e>
          <m:sub>
            <m:r>
              <w:rPr>
                <w:rFonts w:ascii="Cambria Math" w:hAnsi="Cambria Math"/>
              </w:rPr>
              <m:t>AIC</m:t>
            </m:r>
          </m:sub>
        </m:sSub>
      </m:oMath>
      <w:r>
        <w:t xml:space="preserve"> </w:t>
      </w:r>
      <w:commentRangeEnd w:id="56"/>
      <w:r w:rsidR="007E271A">
        <w:rPr>
          <w:rStyle w:val="CommentReference"/>
        </w:rPr>
        <w:commentReference w:id="56"/>
      </w:r>
      <w:r>
        <w:t xml:space="preserve">= 9.4). The model with </w:t>
      </w:r>
      <m:oMath>
        <m:sSub>
          <m:sSubPr>
            <m:ctrlPr>
              <w:rPr>
                <w:rFonts w:ascii="Cambria Math" w:hAnsi="Cambria Math"/>
              </w:rPr>
            </m:ctrlPr>
          </m:sSubPr>
          <m:e>
            <m:r>
              <w:rPr>
                <w:rFonts w:ascii="Cambria Math" w:hAnsi="Cambria Math"/>
              </w:rPr>
              <m:t>P</m:t>
            </m:r>
          </m:e>
          <m:sub>
            <m:r>
              <w:rPr>
                <w:rFonts w:ascii="Cambria Math" w:hAnsi="Cambria Math"/>
              </w:rPr>
              <m:t>Max</m:t>
            </m:r>
          </m:sub>
        </m:sSub>
        <m:r>
          <w:rPr>
            <w:rFonts w:ascii="Cambria Math" w:hAnsi="Cambria Math"/>
          </w:rPr>
          <m:t>=0.5</m:t>
        </m:r>
      </m:oMath>
      <w:r>
        <w:t xml:space="preserve"> also outperformed the 3PLF-free method (</w:t>
      </w:r>
      <w:commentRangeStart w:id="57"/>
      <m:oMath>
        <m:sSub>
          <m:sSubPr>
            <m:ctrlPr>
              <w:rPr>
                <w:rFonts w:ascii="Cambria Math" w:hAnsi="Cambria Math"/>
              </w:rPr>
            </m:ctrlPr>
          </m:sSubPr>
          <m:e>
            <m:r>
              <w:rPr>
                <w:rFonts w:ascii="Cambria Math" w:hAnsi="Cambria Math"/>
              </w:rPr>
              <m:t>Δ</m:t>
            </m:r>
          </m:e>
          <m:sub>
            <m:r>
              <w:rPr>
                <w:rFonts w:ascii="Cambria Math" w:hAnsi="Cambria Math"/>
              </w:rPr>
              <m:t>AIC</m:t>
            </m:r>
          </m:sub>
        </m:sSub>
      </m:oMath>
      <w:r>
        <w:t xml:space="preserve"> = 1.66</w:t>
      </w:r>
      <w:commentRangeEnd w:id="57"/>
      <w:r w:rsidR="0086040F">
        <w:rPr>
          <w:rStyle w:val="CommentReference"/>
        </w:rPr>
        <w:commentReference w:id="57"/>
      </w:r>
      <w:r>
        <w:t>). Given the fixed model had one fewer estimated parameters, both models had essentially the same level of support given the data (Burnham and Anderson 2002).</w:t>
      </w:r>
    </w:p>
    <w:p w14:paraId="443A5DF5" w14:textId="77777777" w:rsidR="00D4353E" w:rsidRDefault="005E75DD">
      <w:pPr>
        <w:pStyle w:val="CaptionedFigure"/>
      </w:pPr>
      <w:r>
        <w:rPr>
          <w:noProof/>
        </w:rPr>
        <w:lastRenderedPageBreak/>
        <w:drawing>
          <wp:inline distT="0" distB="0" distL="0" distR="0" wp14:anchorId="2306E726" wp14:editId="5ADE614A">
            <wp:extent cx="4114800" cy="4572000"/>
            <wp:effectExtent l="0" t="0" r="0" b="0"/>
            <wp:docPr id="7" name="Picture" descr="Comparison of 3PLF-free and 3PLF-fixed methods used to estimate maternal parameters for sandbar shark, C. plumbeus, in the Gulf of Mexico and Western North Atlantic. Solid line is the expected proportion in maternal condition at length, \Psi'(L). The grey shaded region denotes 95% confidence intervals based on bootstrap resampling. P_{Max} was fixed at 0.5 in the lower panel"/>
            <wp:cNvGraphicFramePr/>
            <a:graphic xmlns:a="http://schemas.openxmlformats.org/drawingml/2006/main">
              <a:graphicData uri="http://schemas.openxmlformats.org/drawingml/2006/picture">
                <pic:pic xmlns:pic="http://schemas.openxmlformats.org/drawingml/2006/picture">
                  <pic:nvPicPr>
                    <pic:cNvPr id="0" name="Picture" descr="/Users/avh/Google%20Drive/manuscripts/maternal-output/reports/manuscript_files/figure-docx/unnamed-chunk-7-1.pdf"/>
                    <pic:cNvPicPr>
                      <a:picLocks noChangeAspect="1" noChangeArrowheads="1"/>
                    </pic:cNvPicPr>
                  </pic:nvPicPr>
                  <pic:blipFill>
                    <a:blip r:embed="rId15"/>
                    <a:stretch>
                      <a:fillRect/>
                    </a:stretch>
                  </pic:blipFill>
                  <pic:spPr bwMode="auto">
                    <a:xfrm>
                      <a:off x="0" y="0"/>
                      <a:ext cx="4114800" cy="4572000"/>
                    </a:xfrm>
                    <a:prstGeom prst="rect">
                      <a:avLst/>
                    </a:prstGeom>
                    <a:noFill/>
                    <a:ln w="9525">
                      <a:noFill/>
                      <a:headEnd/>
                      <a:tailEnd/>
                    </a:ln>
                  </pic:spPr>
                </pic:pic>
              </a:graphicData>
            </a:graphic>
          </wp:inline>
        </w:drawing>
      </w:r>
    </w:p>
    <w:p w14:paraId="0E33531A" w14:textId="77777777" w:rsidR="00D4353E" w:rsidRDefault="005E75DD">
      <w:pPr>
        <w:pStyle w:val="ImageCaption"/>
      </w:pPr>
      <w:r>
        <w:t>Comparison of 3PLF-free and 3PLF-fixed methods used to estimate maternal parameters for sandbar shark, C. plumbeus, in the Gulf of Mexico and Western North Atlantic. Solid line is the expected proportion in maternal condition at length</w:t>
      </w:r>
      <w:proofErr w:type="gramStart"/>
      <w:r>
        <w:t xml:space="preserve">, </w:t>
      </w:r>
      <w:proofErr w:type="gramEnd"/>
      <m:oMath>
        <m:r>
          <w:rPr>
            <w:rFonts w:ascii="Cambria Math" w:hAnsi="Cambria Math"/>
          </w:rPr>
          <m:t>Ψ'(L)</m:t>
        </m:r>
      </m:oMath>
      <w:r>
        <w:t xml:space="preserve">. The grey shaded region denotes 95% confidence intervals based on bootstrap resampling. </w:t>
      </w:r>
      <m:oMath>
        <m:sSub>
          <m:sSubPr>
            <m:ctrlPr>
              <w:rPr>
                <w:rFonts w:ascii="Cambria Math" w:hAnsi="Cambria Math"/>
              </w:rPr>
            </m:ctrlPr>
          </m:sSubPr>
          <m:e>
            <m:r>
              <w:rPr>
                <w:rFonts w:ascii="Cambria Math" w:hAnsi="Cambria Math"/>
              </w:rPr>
              <m:t>P</m:t>
            </m:r>
          </m:e>
          <m:sub>
            <m:r>
              <w:rPr>
                <w:rFonts w:ascii="Cambria Math" w:hAnsi="Cambria Math"/>
              </w:rPr>
              <m:t>Max</m:t>
            </m:r>
          </m:sub>
        </m:sSub>
      </m:oMath>
      <w:r>
        <w:t xml:space="preserve"> </w:t>
      </w:r>
      <w:proofErr w:type="gramStart"/>
      <w:r>
        <w:t>was</w:t>
      </w:r>
      <w:proofErr w:type="gramEnd"/>
      <w:r>
        <w:t xml:space="preserve"> fixed at 0.5 in the lower panel</w:t>
      </w:r>
    </w:p>
    <w:p w14:paraId="6207D0C7" w14:textId="77777777" w:rsidR="00D4353E" w:rsidRDefault="005E75DD">
      <w:pPr>
        <w:pStyle w:val="Heading1"/>
      </w:pPr>
      <w:bookmarkStart w:id="58" w:name="discussion"/>
      <w:r>
        <w:t>Discussion</w:t>
      </w:r>
      <w:bookmarkEnd w:id="58"/>
    </w:p>
    <w:p w14:paraId="60E1554E" w14:textId="77777777" w:rsidR="00D4353E" w:rsidRDefault="005E75DD">
      <w:pPr>
        <w:pStyle w:val="FirstParagraph"/>
      </w:pPr>
      <w:r>
        <w:t>Relatively few reproductive biology studies have used maternity functions to model maternal reproductive output in chondrichthyan fishes. Where they have been employed the approach has typically been to use a three parameter logistic function with a fixed, user-defined value for the upper asymptote</w:t>
      </w:r>
      <w:proofErr w:type="gramStart"/>
      <w:r>
        <w:t xml:space="preserve">, </w:t>
      </w:r>
      <w:proofErr w:type="gramEnd"/>
      <m:oMath>
        <m:sSub>
          <m:sSubPr>
            <m:ctrlPr>
              <w:rPr>
                <w:rFonts w:ascii="Cambria Math" w:hAnsi="Cambria Math"/>
              </w:rPr>
            </m:ctrlPr>
          </m:sSubPr>
          <m:e>
            <m:r>
              <w:rPr>
                <w:rFonts w:ascii="Cambria Math" w:hAnsi="Cambria Math"/>
              </w:rPr>
              <m:t>P</m:t>
            </m:r>
          </m:e>
          <m:sub>
            <m:r>
              <w:rPr>
                <w:rFonts w:ascii="Cambria Math" w:hAnsi="Cambria Math"/>
              </w:rPr>
              <m:t>Max</m:t>
            </m:r>
          </m:sub>
        </m:sSub>
      </m:oMath>
      <w:r>
        <w:t xml:space="preserve">. Here we show that it is feasible to estimate </w:t>
      </w:r>
      <m:oMath>
        <m:sSub>
          <m:sSubPr>
            <m:ctrlPr>
              <w:rPr>
                <w:rFonts w:ascii="Cambria Math" w:hAnsi="Cambria Math"/>
              </w:rPr>
            </m:ctrlPr>
          </m:sSubPr>
          <m:e>
            <m:r>
              <w:rPr>
                <w:rFonts w:ascii="Cambria Math" w:hAnsi="Cambria Math"/>
              </w:rPr>
              <m:t>P</m:t>
            </m:r>
          </m:e>
          <m:sub>
            <m:r>
              <w:rPr>
                <w:rFonts w:ascii="Cambria Math" w:hAnsi="Cambria Math"/>
              </w:rPr>
              <m:t>Max</m:t>
            </m:r>
          </m:sub>
        </m:sSub>
      </m:oMath>
      <w:r>
        <w:t xml:space="preserve"> from maternal data, in turn enabling statistical inferences on reproductive periodicity. Applying 3PLF models with estimated and fixed values of </w:t>
      </w:r>
      <m:oMath>
        <m:sSub>
          <m:sSubPr>
            <m:ctrlPr>
              <w:rPr>
                <w:rFonts w:ascii="Cambria Math" w:hAnsi="Cambria Math"/>
              </w:rPr>
            </m:ctrlPr>
          </m:sSubPr>
          <m:e>
            <m:r>
              <w:rPr>
                <w:rFonts w:ascii="Cambria Math" w:hAnsi="Cambria Math"/>
              </w:rPr>
              <m:t>P</m:t>
            </m:r>
          </m:e>
          <m:sub>
            <m:r>
              <w:rPr>
                <w:rFonts w:ascii="Cambria Math" w:hAnsi="Cambria Math"/>
              </w:rPr>
              <m:t>Max</m:t>
            </m:r>
          </m:sub>
        </m:sSub>
      </m:oMath>
      <w:r>
        <w:t xml:space="preserve"> to simulated data showed that precision, bias, and confidence interval coverage often improved when </w:t>
      </w:r>
      <m:oMath>
        <m:sSub>
          <m:sSubPr>
            <m:ctrlPr>
              <w:rPr>
                <w:rFonts w:ascii="Cambria Math" w:hAnsi="Cambria Math"/>
              </w:rPr>
            </m:ctrlPr>
          </m:sSubPr>
          <m:e>
            <m:r>
              <w:rPr>
                <w:rFonts w:ascii="Cambria Math" w:hAnsi="Cambria Math"/>
              </w:rPr>
              <m:t>P</m:t>
            </m:r>
          </m:e>
          <m:sub>
            <m:r>
              <w:rPr>
                <w:rFonts w:ascii="Cambria Math" w:hAnsi="Cambria Math"/>
              </w:rPr>
              <m:t>Max</m:t>
            </m:r>
          </m:sub>
        </m:sSub>
      </m:oMath>
      <w:r>
        <w:t xml:space="preserve"> was estimated. Using a fixed value for </w:t>
      </w:r>
      <m:oMath>
        <m:sSub>
          <m:sSubPr>
            <m:ctrlPr>
              <w:rPr>
                <w:rFonts w:ascii="Cambria Math" w:hAnsi="Cambria Math"/>
              </w:rPr>
            </m:ctrlPr>
          </m:sSubPr>
          <m:e>
            <m:r>
              <w:rPr>
                <w:rFonts w:ascii="Cambria Math" w:hAnsi="Cambria Math"/>
              </w:rPr>
              <m:t>P</m:t>
            </m:r>
          </m:e>
          <m:sub>
            <m:r>
              <w:rPr>
                <w:rFonts w:ascii="Cambria Math" w:hAnsi="Cambria Math"/>
              </w:rPr>
              <m:t>Max</m:t>
            </m:r>
          </m:sub>
        </m:sSub>
      </m:oMath>
      <w:r>
        <w:t xml:space="preserve"> resulted in lower bias at low sample sizes. This study also demonstrated that recruitment was overestimated when maturity data were used to approximate maternal data and if </w:t>
      </w:r>
      <m:oMath>
        <m:sSub>
          <m:sSubPr>
            <m:ctrlPr>
              <w:rPr>
                <w:rFonts w:ascii="Cambria Math" w:hAnsi="Cambria Math"/>
              </w:rPr>
            </m:ctrlPr>
          </m:sSubPr>
          <m:e>
            <m:r>
              <w:rPr>
                <w:rFonts w:ascii="Cambria Math" w:hAnsi="Cambria Math"/>
              </w:rPr>
              <m:t>P</m:t>
            </m:r>
          </m:e>
          <m:sub>
            <m:r>
              <w:rPr>
                <w:rFonts w:ascii="Cambria Math" w:hAnsi="Cambria Math"/>
              </w:rPr>
              <m:t>Max</m:t>
            </m:r>
          </m:sub>
        </m:sSub>
      </m:oMath>
      <w:r>
        <w:t xml:space="preserve"> was ignored when estimating maternity parameters. Based on these findings we outline considerations for practitioners </w:t>
      </w:r>
      <w:r>
        <w:lastRenderedPageBreak/>
        <w:t>using these methods and illustrate how they can provide novel insights into reproductive biology. We conclude by discussing the advantages of adopting this approach to quantifying maternal reproductive output and future directions.</w:t>
      </w:r>
    </w:p>
    <w:p w14:paraId="3F928A92" w14:textId="77777777" w:rsidR="00D4353E" w:rsidRDefault="005E75DD">
      <w:pPr>
        <w:pStyle w:val="Heading2"/>
      </w:pPr>
      <w:bookmarkStart w:id="59" w:name="implementing-maternity-functions"/>
      <w:r>
        <w:t>Implementing maternity functions</w:t>
      </w:r>
      <w:bookmarkEnd w:id="59"/>
    </w:p>
    <w:p w14:paraId="73DAD8D4" w14:textId="77777777" w:rsidR="00D4353E" w:rsidRDefault="005E75DD">
      <w:pPr>
        <w:pStyle w:val="FirstParagraph"/>
      </w:pPr>
      <w:r>
        <w:t xml:space="preserve">Using simulated data to compare the relative performance of the 3PLF-free and 3PLF-fixed methods subject to a range of variables showed that it was feasible to estimate </w:t>
      </w:r>
      <m:oMath>
        <m:sSub>
          <m:sSubPr>
            <m:ctrlPr>
              <w:rPr>
                <w:rFonts w:ascii="Cambria Math" w:hAnsi="Cambria Math"/>
              </w:rPr>
            </m:ctrlPr>
          </m:sSubPr>
          <m:e>
            <m:r>
              <w:rPr>
                <w:rFonts w:ascii="Cambria Math" w:hAnsi="Cambria Math"/>
              </w:rPr>
              <m:t>P</m:t>
            </m:r>
          </m:e>
          <m:sub>
            <m:r>
              <w:rPr>
                <w:rFonts w:ascii="Cambria Math" w:hAnsi="Cambria Math"/>
              </w:rPr>
              <m:t>Max</m:t>
            </m:r>
          </m:sub>
        </m:sSub>
      </m:oMath>
      <w:r>
        <w:t xml:space="preserve"> from data, but also identified situations where it may be preferable to </w:t>
      </w:r>
      <w:proofErr w:type="gramStart"/>
      <w:r>
        <w:t xml:space="preserve">fix </w:t>
      </w:r>
      <w:proofErr w:type="gramEnd"/>
      <m:oMath>
        <m:sSub>
          <m:sSubPr>
            <m:ctrlPr>
              <w:rPr>
                <w:rFonts w:ascii="Cambria Math" w:hAnsi="Cambria Math"/>
              </w:rPr>
            </m:ctrlPr>
          </m:sSubPr>
          <m:e>
            <m:r>
              <w:rPr>
                <w:rFonts w:ascii="Cambria Math" w:hAnsi="Cambria Math"/>
              </w:rPr>
              <m:t>P</m:t>
            </m:r>
          </m:e>
          <m:sub>
            <m:r>
              <w:rPr>
                <w:rFonts w:ascii="Cambria Math" w:hAnsi="Cambria Math"/>
              </w:rPr>
              <m:t>Max</m:t>
            </m:r>
          </m:sub>
        </m:sSub>
      </m:oMath>
      <w:r>
        <w:t xml:space="preserve">. In most scenarios sample sizes of at least 250 were needed for the 3PLF-free method to approach or exceed the performance of the 3PLF-fixed method. At sample sizes below 250 it is therefore advisable to </w:t>
      </w:r>
      <w:proofErr w:type="gramStart"/>
      <w:r>
        <w:t xml:space="preserve">fix </w:t>
      </w:r>
      <w:proofErr w:type="gramEnd"/>
      <m:oMath>
        <m:sSub>
          <m:sSubPr>
            <m:ctrlPr>
              <w:rPr>
                <w:rFonts w:ascii="Cambria Math" w:hAnsi="Cambria Math"/>
              </w:rPr>
            </m:ctrlPr>
          </m:sSubPr>
          <m:e>
            <m:r>
              <w:rPr>
                <w:rFonts w:ascii="Cambria Math" w:hAnsi="Cambria Math"/>
              </w:rPr>
              <m:t>P</m:t>
            </m:r>
          </m:e>
          <m:sub>
            <m:r>
              <w:rPr>
                <w:rFonts w:ascii="Cambria Math" w:hAnsi="Cambria Math"/>
              </w:rPr>
              <m:t>Max</m:t>
            </m:r>
          </m:sub>
        </m:sSub>
      </m:oMath>
      <w:r>
        <w:t xml:space="preserve">. Due to the decline in performance associated with longer reproductive cycles, sample sizes of at least 500 are desirable before attempting to estimate </w:t>
      </w:r>
      <m:oMath>
        <m:sSub>
          <m:sSubPr>
            <m:ctrlPr>
              <w:rPr>
                <w:rFonts w:ascii="Cambria Math" w:hAnsi="Cambria Math"/>
              </w:rPr>
            </m:ctrlPr>
          </m:sSubPr>
          <m:e>
            <m:r>
              <w:rPr>
                <w:rFonts w:ascii="Cambria Math" w:hAnsi="Cambria Math"/>
              </w:rPr>
              <m:t>P</m:t>
            </m:r>
          </m:e>
          <m:sub>
            <m:r>
              <w:rPr>
                <w:rFonts w:ascii="Cambria Math" w:hAnsi="Cambria Math"/>
              </w:rPr>
              <m:t>Max</m:t>
            </m:r>
          </m:sub>
        </m:sSub>
      </m:oMath>
      <w:r>
        <w:t xml:space="preserve"> in species with a triennial or longer reproductive cycle.</w:t>
      </w:r>
    </w:p>
    <w:p w14:paraId="2DBD3C65" w14:textId="77777777" w:rsidR="00D4353E" w:rsidRDefault="005E75DD">
      <w:pPr>
        <w:pStyle w:val="BodyText"/>
      </w:pPr>
      <w:r>
        <w:t xml:space="preserve">While the estimation of maternity parameters in most simulations was possible, it was difficult to do so accurately. </w:t>
      </w:r>
      <w:commentRangeStart w:id="60"/>
      <w:r>
        <w:t>Outcomes of the simulation study suggested that sample</w:t>
      </w:r>
      <w:del w:id="61" w:author="Andrew Piercy" w:date="2020-10-05T14:55:00Z">
        <w:r w:rsidDel="00810405">
          <w:delText>s</w:delText>
        </w:r>
      </w:del>
      <w:r>
        <w:t xml:space="preserve"> sizes of </w:t>
      </w:r>
      <m:oMath>
        <m:r>
          <w:rPr>
            <w:rFonts w:ascii="Cambria Math" w:hAnsi="Cambria Math"/>
          </w:rPr>
          <m:t>≥1000</m:t>
        </m:r>
      </m:oMath>
      <w:r>
        <w:t xml:space="preserve"> would be needed to estimate </w:t>
      </w:r>
      <m:oMath>
        <m:sSub>
          <m:sSubPr>
            <m:ctrlPr>
              <w:rPr>
                <w:rFonts w:ascii="Cambria Math" w:hAnsi="Cambria Math"/>
              </w:rPr>
            </m:ctrlPr>
          </m:sSubPr>
          <m:e>
            <m:r>
              <w:rPr>
                <w:rFonts w:ascii="Cambria Math" w:hAnsi="Cambria Math"/>
              </w:rPr>
              <m:t>P</m:t>
            </m:r>
          </m:e>
          <m:sub>
            <m:r>
              <w:rPr>
                <w:rFonts w:ascii="Cambria Math" w:hAnsi="Cambria Math"/>
              </w:rPr>
              <m:t>Max</m:t>
            </m:r>
          </m:sub>
        </m:sSub>
      </m:oMath>
      <w:r>
        <w:t xml:space="preserve"> with &lt;10% MARE for a triennially reproducing species.</w:t>
      </w:r>
      <w:commentRangeEnd w:id="60"/>
      <w:r w:rsidR="003915C0">
        <w:rPr>
          <w:rStyle w:val="CommentReference"/>
        </w:rPr>
        <w:commentReference w:id="60"/>
      </w:r>
      <w:r>
        <w:t xml:space="preserve"> This is a much larger error than is achievable from conventional logistic maturity analysis (Roa, Ernst, and Tapia 1999). In the case of the gummy shark this imprecision led to the 2PLF-maturity method performing comparably or better than the 3PLF methods in ultimately </w:t>
      </w:r>
      <w:proofErr w:type="gramStart"/>
      <w:r>
        <w:t xml:space="preserve">quantifying </w:t>
      </w:r>
      <w:proofErr w:type="gramEnd"/>
      <m:oMath>
        <m:sSub>
          <m:sSubPr>
            <m:ctrlPr>
              <w:rPr>
                <w:rFonts w:ascii="Cambria Math" w:hAnsi="Cambria Math"/>
              </w:rPr>
            </m:ctrlPr>
          </m:sSubPr>
          <m:e>
            <m:r>
              <w:rPr>
                <w:rFonts w:ascii="Cambria Math" w:hAnsi="Cambria Math"/>
              </w:rPr>
              <m:t>R</m:t>
            </m:r>
          </m:e>
          <m:sub>
            <m:r>
              <w:rPr>
                <w:rFonts w:ascii="Cambria Math" w:hAnsi="Cambria Math"/>
              </w:rPr>
              <m:t>0</m:t>
            </m:r>
          </m:sub>
        </m:sSub>
      </m:oMath>
      <w:r>
        <w:t xml:space="preserve">. Relatively wide confidence intervals were also obtained for </w:t>
      </w:r>
      <m:oMath>
        <m:sSub>
          <m:sSubPr>
            <m:ctrlPr>
              <w:rPr>
                <w:rFonts w:ascii="Cambria Math" w:hAnsi="Cambria Math"/>
              </w:rPr>
            </m:ctrlPr>
          </m:sSubPr>
          <m:e>
            <m:r>
              <w:rPr>
                <w:rFonts w:ascii="Cambria Math" w:hAnsi="Cambria Math"/>
              </w:rPr>
              <m:t>P</m:t>
            </m:r>
          </m:e>
          <m:sub>
            <m:r>
              <w:rPr>
                <w:rFonts w:ascii="Cambria Math" w:hAnsi="Cambria Math"/>
              </w:rPr>
              <m:t>Max</m:t>
            </m:r>
          </m:sub>
        </m:sSub>
      </m:oMath>
      <w:r>
        <w:t xml:space="preserve"> in the empirical analysis for sandbar sharks, even with a sample size of &gt; 1000. A similar sample size was used by Colonello </w:t>
      </w:r>
      <w:r>
        <w:rPr>
          <w:i/>
        </w:rPr>
        <w:t>et al</w:t>
      </w:r>
      <w:r>
        <w:t xml:space="preserve"> (2016) to successfully estimate </w:t>
      </w:r>
      <m:oMath>
        <m:sSub>
          <m:sSubPr>
            <m:ctrlPr>
              <w:rPr>
                <w:rFonts w:ascii="Cambria Math" w:hAnsi="Cambria Math"/>
              </w:rPr>
            </m:ctrlPr>
          </m:sSubPr>
          <m:e>
            <m:r>
              <w:rPr>
                <w:rFonts w:ascii="Cambria Math" w:hAnsi="Cambria Math"/>
              </w:rPr>
              <m:t>P</m:t>
            </m:r>
          </m:e>
          <m:sub>
            <m:r>
              <w:rPr>
                <w:rFonts w:ascii="Cambria Math" w:hAnsi="Cambria Math"/>
              </w:rPr>
              <m:t>Max</m:t>
            </m:r>
          </m:sub>
        </m:sSub>
      </m:oMath>
      <w:r>
        <w:t xml:space="preserve"> and maternity parameters for south Atlantic spiny dogfish. These results suggest that data requirements of the 3PLF analyses may be prohibitively large for many chondrichthyans and therefore best suited to use on commercially captured species where large sample sizes can be obtained (Oddone, Paesch, and Norbis 2010; Tribuzio and Kruse 2012).</w:t>
      </w:r>
    </w:p>
    <w:p w14:paraId="4FC2C070" w14:textId="77777777" w:rsidR="00D4353E" w:rsidRDefault="005E75DD">
      <w:pPr>
        <w:pStyle w:val="BodyText"/>
      </w:pPr>
      <w:r>
        <w:t xml:space="preserve">In light of the data requirements suggested by this study, the current practice of using maturity parameters as a proxy for maternity parameters will likely still </w:t>
      </w:r>
      <w:proofErr w:type="gramStart"/>
      <w:r>
        <w:t>be</w:t>
      </w:r>
      <w:proofErr w:type="gramEnd"/>
      <w:r>
        <w:t xml:space="preserve"> the only option for numerous data-poor chondrichthyans. From this perspective, the outperformance of the 3PLF-methods by the 2PLF-methods for the gummy shark in several simulations is encouraging. However, the extent to which maturity parameters can provide a good approximation of maternity parameters may be species-specific, depending on how close </w:t>
      </w:r>
      <m:oMath>
        <m:sSub>
          <m:sSubPr>
            <m:ctrlPr>
              <w:rPr>
                <w:rFonts w:ascii="Cambria Math" w:hAnsi="Cambria Math"/>
              </w:rPr>
            </m:ctrlPr>
          </m:sSubPr>
          <m:e>
            <m:r>
              <w:rPr>
                <w:rFonts w:ascii="Cambria Math" w:hAnsi="Cambria Math"/>
              </w:rPr>
              <m:t>L</m:t>
            </m:r>
          </m:e>
          <m:sub>
            <m:r>
              <w:rPr>
                <w:rFonts w:ascii="Cambria Math" w:hAnsi="Cambria Math"/>
              </w:rPr>
              <m:t>50</m:t>
            </m:r>
          </m:sub>
        </m:sSub>
      </m:oMath>
      <w:r>
        <w:t xml:space="preserve"> is </w:t>
      </w:r>
      <w:proofErr w:type="gramStart"/>
      <w:r>
        <w:t xml:space="preserve">to </w:t>
      </w:r>
      <w:proofErr w:type="gramEnd"/>
      <m:oMath>
        <m:r>
          <w:rPr>
            <w:rFonts w:ascii="Cambria Math" w:hAnsi="Cambria Math"/>
          </w:rPr>
          <m:t>L</m:t>
        </m:r>
        <m:sSub>
          <m:sSubPr>
            <m:ctrlPr>
              <w:rPr>
                <w:rFonts w:ascii="Cambria Math" w:hAnsi="Cambria Math"/>
              </w:rPr>
            </m:ctrlPr>
          </m:sSubPr>
          <m:e>
            <m:r>
              <w:rPr>
                <w:rFonts w:ascii="Cambria Math" w:hAnsi="Cambria Math"/>
              </w:rPr>
              <m:t>'</m:t>
            </m:r>
          </m:e>
          <m:sub>
            <m:r>
              <w:rPr>
                <w:rFonts w:ascii="Cambria Math" w:hAnsi="Cambria Math"/>
              </w:rPr>
              <m:t>50</m:t>
            </m:r>
          </m:sub>
        </m:sSub>
      </m:oMath>
      <w:r>
        <w:t xml:space="preserve">. While several studies have shown these parameters to be similar (Walker 2007; Soto-López et al. 2018), </w:t>
      </w:r>
      <m:oMath>
        <m:r>
          <w:rPr>
            <w:rFonts w:ascii="Cambria Math" w:hAnsi="Cambria Math"/>
          </w:rPr>
          <m:t>L</m:t>
        </m:r>
        <m:sSub>
          <m:sSubPr>
            <m:ctrlPr>
              <w:rPr>
                <w:rFonts w:ascii="Cambria Math" w:hAnsi="Cambria Math"/>
              </w:rPr>
            </m:ctrlPr>
          </m:sSubPr>
          <m:e>
            <m:r>
              <w:rPr>
                <w:rFonts w:ascii="Cambria Math" w:hAnsi="Cambria Math"/>
              </w:rPr>
              <m:t>'</m:t>
            </m:r>
          </m:e>
          <m:sub>
            <m:r>
              <w:rPr>
                <w:rFonts w:ascii="Cambria Math" w:hAnsi="Cambria Math"/>
              </w:rPr>
              <m:t>50</m:t>
            </m:r>
          </m:sub>
        </m:sSub>
      </m:oMath>
      <w:r>
        <w:t xml:space="preserve"> is more frequently shifted to the right of </w:t>
      </w:r>
      <m:oMath>
        <m:sSub>
          <m:sSubPr>
            <m:ctrlPr>
              <w:rPr>
                <w:rFonts w:ascii="Cambria Math" w:hAnsi="Cambria Math"/>
              </w:rPr>
            </m:ctrlPr>
          </m:sSubPr>
          <m:e>
            <m:r>
              <w:rPr>
                <w:rFonts w:ascii="Cambria Math" w:hAnsi="Cambria Math"/>
              </w:rPr>
              <m:t>L</m:t>
            </m:r>
          </m:e>
          <m:sub>
            <m:r>
              <w:rPr>
                <w:rFonts w:ascii="Cambria Math" w:hAnsi="Cambria Math"/>
              </w:rPr>
              <m:t>50</m:t>
            </m:r>
          </m:sub>
        </m:sSub>
      </m:oMath>
      <w:r>
        <w:t xml:space="preserve"> (Braccini, Gillanders, and Walker 2006; Palacios-Hernández et al. 2020; Montealegre-Quijano et al. 2014; Colonello et al. 2016), and this length difference can equate to one or more years. For example, Harry </w:t>
      </w:r>
      <w:r>
        <w:rPr>
          <w:i/>
        </w:rPr>
        <w:t>et al</w:t>
      </w:r>
      <w:r>
        <w:t xml:space="preserve"> (2013) found both spot-tail shark, </w:t>
      </w:r>
      <w:r>
        <w:rPr>
          <w:i/>
        </w:rPr>
        <w:t>C. sorrah</w:t>
      </w:r>
      <w:r>
        <w:t xml:space="preserve">, and Australian blacktip shark, </w:t>
      </w:r>
      <w:r>
        <w:rPr>
          <w:i/>
        </w:rPr>
        <w:t>C. tilstoni</w:t>
      </w:r>
      <w:r>
        <w:t xml:space="preserve">, began reproducing the year after reaching sexual maturity. Similarly, Fujiyama found </w:t>
      </w: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50</m:t>
            </m:r>
          </m:sub>
        </m:sSub>
      </m:oMath>
      <w:r>
        <w:t xml:space="preserve"> to be 1.4 years older than </w:t>
      </w:r>
      <m:oMath>
        <m:sSub>
          <m:sSubPr>
            <m:ctrlPr>
              <w:rPr>
                <w:rFonts w:ascii="Cambria Math" w:hAnsi="Cambria Math"/>
              </w:rPr>
            </m:ctrlPr>
          </m:sSubPr>
          <m:e>
            <m:r>
              <w:rPr>
                <w:rFonts w:ascii="Cambria Math" w:hAnsi="Cambria Math"/>
              </w:rPr>
              <m:t>A</m:t>
            </m:r>
          </m:e>
          <m:sub>
            <m:r>
              <w:rPr>
                <w:rFonts w:ascii="Cambria Math" w:hAnsi="Cambria Math"/>
              </w:rPr>
              <m:t>50</m:t>
            </m:r>
          </m:sub>
        </m:sSub>
      </m:oMath>
      <w:r>
        <w:t xml:space="preserve"> in blue sharks.</w:t>
      </w:r>
    </w:p>
    <w:p w14:paraId="7D5D690B" w14:textId="77777777" w:rsidR="00D4353E" w:rsidRDefault="005E75DD">
      <w:pPr>
        <w:pStyle w:val="BodyText"/>
      </w:pPr>
      <w:r>
        <w:t xml:space="preserve">More research is needed to understand the relationship between size at maturity and maternity and variability within and among taxa. In general, this study confirms Walker’s (2005) assertion that the common practice of weighting the maturity curve by the </w:t>
      </w:r>
      <w:r>
        <w:lastRenderedPageBreak/>
        <w:t xml:space="preserve">frequency of parturition overestimates recruitment. This study also confirms that fitting a 2PLF to maternal data when </w:t>
      </w:r>
      <m:oMath>
        <m:sSub>
          <m:sSubPr>
            <m:ctrlPr>
              <w:rPr>
                <w:rFonts w:ascii="Cambria Math" w:hAnsi="Cambria Math"/>
              </w:rPr>
            </m:ctrlPr>
          </m:sSubPr>
          <m:e>
            <m:r>
              <w:rPr>
                <w:rFonts w:ascii="Cambria Math" w:hAnsi="Cambria Math"/>
              </w:rPr>
              <m:t>P</m:t>
            </m:r>
          </m:e>
          <m:sub>
            <m:r>
              <w:rPr>
                <w:rFonts w:ascii="Cambria Math" w:hAnsi="Cambria Math"/>
              </w:rPr>
              <m:t>M</m:t>
            </m:r>
            <m:r>
              <w:rPr>
                <w:rFonts w:ascii="Cambria Math" w:hAnsi="Cambria Math"/>
              </w:rPr>
              <m:t>ax</m:t>
            </m:r>
          </m:sub>
        </m:sSub>
        <m:r>
          <w:rPr>
            <w:rFonts w:ascii="Cambria Math" w:hAnsi="Cambria Math"/>
          </w:rPr>
          <m:t>&lt;1</m:t>
        </m:r>
      </m:oMath>
      <w:r>
        <w:t xml:space="preserve"> (effectively </w:t>
      </w:r>
      <w:proofErr w:type="gramStart"/>
      <w:r>
        <w:t xml:space="preserve">ignoring </w:t>
      </w:r>
      <w:proofErr w:type="gramEnd"/>
      <m:oMath>
        <m:sSub>
          <m:sSubPr>
            <m:ctrlPr>
              <w:rPr>
                <w:rFonts w:ascii="Cambria Math" w:hAnsi="Cambria Math"/>
              </w:rPr>
            </m:ctrlPr>
          </m:sSubPr>
          <m:e>
            <m:r>
              <w:rPr>
                <w:rFonts w:ascii="Cambria Math" w:hAnsi="Cambria Math"/>
              </w:rPr>
              <m:t>P</m:t>
            </m:r>
          </m:e>
          <m:sub>
            <m:r>
              <w:rPr>
                <w:rFonts w:ascii="Cambria Math" w:hAnsi="Cambria Math"/>
              </w:rPr>
              <m:t>Max</m:t>
            </m:r>
          </m:sub>
        </m:sSub>
      </m:oMath>
      <w:r>
        <w:t>) is likely to result in biased parameters and can also overestimate recruitment. While not widely used, this approach has been undertaken in several studies (Mejía-Falla, Navia, and Cortés 2012; Baremore and Hale 2012; Baremore and Passerotti 2013; Rambahiniarison et al. 2018).</w:t>
      </w:r>
    </w:p>
    <w:p w14:paraId="0393BB78" w14:textId="77777777" w:rsidR="00D4353E" w:rsidRDefault="005E75DD">
      <w:pPr>
        <w:pStyle w:val="BodyText"/>
      </w:pPr>
      <w:r>
        <w:t xml:space="preserve">The success of any analysis using the 3PLF-free method, and its ability to outperform the 3PLF-fixed method, ultimately depends on the analyst choosing a suitable value </w:t>
      </w:r>
      <w:proofErr w:type="gramStart"/>
      <w:r>
        <w:t xml:space="preserve">for </w:t>
      </w:r>
      <w:proofErr w:type="gramEnd"/>
      <m:oMath>
        <m:sSub>
          <m:sSubPr>
            <m:ctrlPr>
              <w:rPr>
                <w:rFonts w:ascii="Cambria Math" w:hAnsi="Cambria Math"/>
              </w:rPr>
            </m:ctrlPr>
          </m:sSubPr>
          <m:e>
            <m:r>
              <w:rPr>
                <w:rFonts w:ascii="Cambria Math" w:hAnsi="Cambria Math"/>
              </w:rPr>
              <m:t>P</m:t>
            </m:r>
          </m:e>
          <m:sub>
            <m:r>
              <w:rPr>
                <w:rFonts w:ascii="Cambria Math" w:hAnsi="Cambria Math"/>
              </w:rPr>
              <m:t>Max</m:t>
            </m:r>
          </m:sub>
        </m:sSub>
      </m:oMath>
      <w:r>
        <w:t xml:space="preserve">. In this study, the value for </w:t>
      </w:r>
      <m:oMath>
        <m:sSub>
          <m:sSubPr>
            <m:ctrlPr>
              <w:rPr>
                <w:rFonts w:ascii="Cambria Math" w:hAnsi="Cambria Math"/>
              </w:rPr>
            </m:ctrlPr>
          </m:sSubPr>
          <m:e>
            <m:r>
              <w:rPr>
                <w:rFonts w:ascii="Cambria Math" w:hAnsi="Cambria Math"/>
              </w:rPr>
              <m:t>P</m:t>
            </m:r>
          </m:e>
          <m:sub>
            <m:r>
              <w:rPr>
                <w:rFonts w:ascii="Cambria Math" w:hAnsi="Cambria Math"/>
              </w:rPr>
              <m:t>Max</m:t>
            </m:r>
          </m:sub>
        </m:sSub>
      </m:oMath>
      <w:r>
        <w:t xml:space="preserve"> used in the fixed analyses was chosen based on the proportion of maternal females observed in the simulated data. The potential to introduce a greater level of bias in the analysis through the incorrect selection of </w:t>
      </w:r>
      <m:oMath>
        <m:sSub>
          <m:sSubPr>
            <m:ctrlPr>
              <w:rPr>
                <w:rFonts w:ascii="Cambria Math" w:hAnsi="Cambria Math"/>
              </w:rPr>
            </m:ctrlPr>
          </m:sSubPr>
          <m:e>
            <m:r>
              <w:rPr>
                <w:rFonts w:ascii="Cambria Math" w:hAnsi="Cambria Math"/>
              </w:rPr>
              <m:t>P</m:t>
            </m:r>
          </m:e>
          <m:sub>
            <m:r>
              <w:rPr>
                <w:rFonts w:ascii="Cambria Math" w:hAnsi="Cambria Math"/>
              </w:rPr>
              <m:t>Max</m:t>
            </m:r>
          </m:sub>
        </m:sSub>
      </m:oMath>
      <w:r>
        <w:t xml:space="preserve"> should also be considered if using this approach.</w:t>
      </w:r>
    </w:p>
    <w:p w14:paraId="558B906E" w14:textId="77777777" w:rsidR="00D4353E" w:rsidRDefault="005E75DD">
      <w:pPr>
        <w:pStyle w:val="Heading2"/>
      </w:pPr>
      <w:bookmarkStart w:id="62" w:name="empirical-study"/>
      <w:r>
        <w:t>Empirical study</w:t>
      </w:r>
      <w:bookmarkEnd w:id="62"/>
    </w:p>
    <w:p w14:paraId="6630C1BF" w14:textId="77777777" w:rsidR="00D4353E" w:rsidRDefault="005E75DD">
      <w:pPr>
        <w:pStyle w:val="FirstParagraph"/>
      </w:pPr>
      <w:r>
        <w:t xml:space="preserve">The empirical analysis carried out using data for the sandbar shark illustrates the potential for the 3PLF-free method to provide novel insights from maternal data. Detailed reproductive studies of the western North Atlantic population by Baremore and Hale (2012) and Piercy </w:t>
      </w:r>
      <w:r>
        <w:rPr>
          <w:i/>
        </w:rPr>
        <w:t>et al</w:t>
      </w:r>
      <w:r>
        <w:t xml:space="preserve"> (2016) were ambiguous about the frequency of reproduction. In both studies, the low proportion of pregnant females and bimodality in ovarian follicle size led the authors to conclude that the reproductive cycle was most commonly triennial or longer at the population level. Reanalysis of these combined data sets using the 3PLF-free method, however, resulted in a maximum likelihood estimate </w:t>
      </w:r>
      <w:proofErr w:type="gramStart"/>
      <w:r>
        <w:t xml:space="preserve">of </w:t>
      </w:r>
      <w:proofErr w:type="gramEnd"/>
      <m:oMath>
        <m:sSub>
          <m:sSubPr>
            <m:ctrlPr>
              <w:rPr>
                <w:rFonts w:ascii="Cambria Math" w:hAnsi="Cambria Math"/>
              </w:rPr>
            </m:ctrlPr>
          </m:sSubPr>
          <m:e>
            <m:r>
              <w:rPr>
                <w:rFonts w:ascii="Cambria Math" w:hAnsi="Cambria Math"/>
              </w:rPr>
              <m:t>P</m:t>
            </m:r>
          </m:e>
          <m:sub>
            <m:r>
              <w:rPr>
                <w:rFonts w:ascii="Cambria Math" w:hAnsi="Cambria Math"/>
              </w:rPr>
              <m:t>Max</m:t>
            </m:r>
          </m:sub>
        </m:sSub>
        <m:r>
          <w:rPr>
            <w:rFonts w:ascii="Cambria Math" w:hAnsi="Cambria Math"/>
          </w:rPr>
          <m:t>=0.48</m:t>
        </m:r>
      </m:oMath>
      <w:r>
        <w:t xml:space="preserve">, most consistent with biennial cycle. </w:t>
      </w:r>
      <w:commentRangeStart w:id="63"/>
      <w:r>
        <w:t>Using AIC values to compare the relative plausibility of 3PLF-fixed models corresponding to biennial and triennial cycles also strongly supported a biennial cycle.</w:t>
      </w:r>
      <w:commentRangeEnd w:id="63"/>
      <w:r w:rsidR="007F3338">
        <w:rPr>
          <w:rStyle w:val="CommentReference"/>
        </w:rPr>
        <w:commentReference w:id="63"/>
      </w:r>
    </w:p>
    <w:p w14:paraId="7785AAE7" w14:textId="77777777" w:rsidR="00D4353E" w:rsidRDefault="005E75DD">
      <w:pPr>
        <w:pStyle w:val="BodyText"/>
      </w:pPr>
      <w:r>
        <w:t xml:space="preserve">This counter intuitive result appears to be due to the gradual attainment of maternal status as a function of length in sandbar sharks. </w:t>
      </w:r>
      <w:commentRangeStart w:id="64"/>
      <m:oMath>
        <m:r>
          <w:rPr>
            <w:rFonts w:ascii="Cambria Math" w:hAnsi="Cambria Math"/>
          </w:rPr>
          <m:t>L</m:t>
        </m:r>
        <m:sSub>
          <m:sSubPr>
            <m:ctrlPr>
              <w:rPr>
                <w:rFonts w:ascii="Cambria Math" w:hAnsi="Cambria Math"/>
              </w:rPr>
            </m:ctrlPr>
          </m:sSubPr>
          <m:e>
            <m:r>
              <w:rPr>
                <w:rFonts w:ascii="Cambria Math" w:hAnsi="Cambria Math"/>
              </w:rPr>
              <m:t>'</m:t>
            </m:r>
          </m:e>
          <m:sub>
            <m:r>
              <w:rPr>
                <w:rFonts w:ascii="Cambria Math" w:hAnsi="Cambria Math"/>
              </w:rPr>
              <m:t>5</m:t>
            </m:r>
          </m:sub>
        </m:sSub>
      </m:oMath>
      <w:r>
        <w:t xml:space="preserve"> </w:t>
      </w:r>
      <w:commentRangeEnd w:id="64"/>
      <w:r w:rsidR="0074473D">
        <w:rPr>
          <w:rStyle w:val="CommentReference"/>
        </w:rPr>
        <w:commentReference w:id="64"/>
      </w:r>
      <w:proofErr w:type="gramStart"/>
      <w:r>
        <w:t>and</w:t>
      </w:r>
      <w:proofErr w:type="gramEnd"/>
      <w:r>
        <w:t xml:space="preserve"> </w:t>
      </w:r>
      <m:oMath>
        <m:r>
          <w:rPr>
            <w:rFonts w:ascii="Cambria Math" w:hAnsi="Cambria Math"/>
          </w:rPr>
          <m:t>L</m:t>
        </m:r>
        <m:sSub>
          <m:sSubPr>
            <m:ctrlPr>
              <w:rPr>
                <w:rFonts w:ascii="Cambria Math" w:hAnsi="Cambria Math"/>
              </w:rPr>
            </m:ctrlPr>
          </m:sSubPr>
          <m:e>
            <m:r>
              <w:rPr>
                <w:rFonts w:ascii="Cambria Math" w:hAnsi="Cambria Math"/>
              </w:rPr>
              <m:t>'</m:t>
            </m:r>
          </m:e>
          <m:sub>
            <m:r>
              <w:rPr>
                <w:rFonts w:ascii="Cambria Math" w:hAnsi="Cambria Math"/>
              </w:rPr>
              <m:t>95</m:t>
            </m:r>
          </m:sub>
        </m:sSub>
      </m:oMath>
      <w:r>
        <w:t xml:space="preserve"> occur at 146cm and 176cm, respectively, a length interval that corresponds to </w:t>
      </w:r>
      <w:commentRangeStart w:id="65"/>
      <w:r>
        <w:t xml:space="preserve">around seven years given </w:t>
      </w:r>
      <w:commentRangeEnd w:id="65"/>
      <w:r w:rsidR="007F3338">
        <w:rPr>
          <w:rStyle w:val="CommentReference"/>
        </w:rPr>
        <w:commentReference w:id="65"/>
      </w:r>
      <w:r>
        <w:t xml:space="preserve">the sandbar shark’s slow growth rate (Hale and Baremore 2013). It therefore appears that the shape of the maternity curve is not just due to individuals differing in their size at maturity, but can also be attributed to </w:t>
      </w:r>
      <w:commentRangeStart w:id="66"/>
      <w:r>
        <w:t>smaller females reproducing less frequently</w:t>
      </w:r>
      <w:commentRangeEnd w:id="66"/>
      <w:r w:rsidR="00D34208">
        <w:rPr>
          <w:rStyle w:val="CommentReference"/>
        </w:rPr>
        <w:commentReference w:id="66"/>
      </w:r>
      <w:r>
        <w:t xml:space="preserve">. Larger females, in contrast, appear capable of reproducing biennially. This finding has important management implications that would not otherwise be apparent if using a maturity curve to approximate maternity data. </w:t>
      </w:r>
      <w:commentRangeStart w:id="67"/>
      <w:r>
        <w:t xml:space="preserve">Not only are larger females more fecund (Baremore and Hale 2012), </w:t>
      </w:r>
      <w:commentRangeEnd w:id="67"/>
      <w:r w:rsidR="0074473D">
        <w:rPr>
          <w:rStyle w:val="CommentReference"/>
        </w:rPr>
        <w:commentReference w:id="67"/>
      </w:r>
      <w:r>
        <w:t xml:space="preserve">they also </w:t>
      </w:r>
      <w:commentRangeStart w:id="68"/>
      <w:r>
        <w:t xml:space="preserve">reproduce more frequently as </w:t>
      </w:r>
      <w:commentRangeStart w:id="69"/>
      <w:commentRangeStart w:id="70"/>
      <w:r>
        <w:t>well</w:t>
      </w:r>
      <w:commentRangeEnd w:id="68"/>
      <w:r w:rsidR="007F3338">
        <w:rPr>
          <w:rStyle w:val="CommentReference"/>
        </w:rPr>
        <w:commentReference w:id="68"/>
      </w:r>
      <w:commentRangeEnd w:id="69"/>
      <w:commentRangeEnd w:id="70"/>
      <w:r w:rsidR="001110CF">
        <w:rPr>
          <w:rStyle w:val="CommentReference"/>
        </w:rPr>
        <w:commentReference w:id="70"/>
      </w:r>
      <w:r w:rsidR="001110CF">
        <w:rPr>
          <w:rStyle w:val="CommentReference"/>
        </w:rPr>
        <w:commentReference w:id="69"/>
      </w:r>
      <w:r>
        <w:t>. This implies removal of larger and older female sharks could have a disproportionately greater impact on population productivity.</w:t>
      </w:r>
    </w:p>
    <w:p w14:paraId="5DFA5D0C" w14:textId="77777777" w:rsidR="00D4353E" w:rsidRDefault="005E75DD">
      <w:pPr>
        <w:pStyle w:val="Heading2"/>
      </w:pPr>
      <w:bookmarkStart w:id="71" w:name="advantages-and-future-directions"/>
      <w:r>
        <w:t>Advantages and future directions</w:t>
      </w:r>
      <w:bookmarkEnd w:id="71"/>
    </w:p>
    <w:p w14:paraId="68D07C62" w14:textId="77777777" w:rsidR="00D4353E" w:rsidRDefault="005E75DD">
      <w:pPr>
        <w:pStyle w:val="FirstParagraph"/>
      </w:pPr>
      <w:r>
        <w:t xml:space="preserve">Despite the simplicity of the 3PLF-free method, it nonetheless represents a conceptual shift for chondrichthyan reproductive and population biology. Until now reproductive periodicity has largely been determined qualitatively from observations of female reproductive biology or inferred based on circumstantial evidence. Using the 3PLF-free method to estimate </w:t>
      </w:r>
      <m:oMath>
        <m:sSub>
          <m:sSubPr>
            <m:ctrlPr>
              <w:rPr>
                <w:rFonts w:ascii="Cambria Math" w:hAnsi="Cambria Math"/>
              </w:rPr>
            </m:ctrlPr>
          </m:sSubPr>
          <m:e>
            <m:r>
              <w:rPr>
                <w:rFonts w:ascii="Cambria Math" w:hAnsi="Cambria Math"/>
              </w:rPr>
              <m:t>P</m:t>
            </m:r>
          </m:e>
          <m:sub>
            <m:r>
              <w:rPr>
                <w:rFonts w:ascii="Cambria Math" w:hAnsi="Cambria Math"/>
              </w:rPr>
              <m:t>Max</m:t>
            </m:r>
          </m:sub>
        </m:sSub>
      </m:oMath>
      <w:r>
        <w:t xml:space="preserve"> within a maternity function transforms it from a nuisance </w:t>
      </w:r>
      <w:r>
        <w:lastRenderedPageBreak/>
        <w:t xml:space="preserve">parameter to one of direct inferential interest that can be seen as a valuable output of the modelling process itself. In addition to the potential benefits of using this method to improve estimation of maternal parameters, there are also a range of other advantages that arise from </w:t>
      </w:r>
      <w:proofErr w:type="gramStart"/>
      <w:r>
        <w:t xml:space="preserve">estimating </w:t>
      </w:r>
      <w:proofErr w:type="gramEnd"/>
      <m:oMath>
        <m:sSub>
          <m:sSubPr>
            <m:ctrlPr>
              <w:rPr>
                <w:rFonts w:ascii="Cambria Math" w:hAnsi="Cambria Math"/>
              </w:rPr>
            </m:ctrlPr>
          </m:sSubPr>
          <m:e>
            <m:r>
              <w:rPr>
                <w:rFonts w:ascii="Cambria Math" w:hAnsi="Cambria Math"/>
              </w:rPr>
              <m:t>P</m:t>
            </m:r>
          </m:e>
          <m:sub>
            <m:r>
              <w:rPr>
                <w:rFonts w:ascii="Cambria Math" w:hAnsi="Cambria Math"/>
              </w:rPr>
              <m:t>Max</m:t>
            </m:r>
          </m:sub>
        </m:sSub>
      </m:oMath>
      <w:r>
        <w:t>.</w:t>
      </w:r>
    </w:p>
    <w:p w14:paraId="2140B271" w14:textId="77777777" w:rsidR="00D4353E" w:rsidRDefault="005E75DD">
      <w:pPr>
        <w:pStyle w:val="BodyText"/>
      </w:pPr>
      <w:r>
        <w:t xml:space="preserve">One major benefit of this approach is that it that it reduces the need for subjective modelling assumptions relating </w:t>
      </w:r>
      <w:proofErr w:type="gramStart"/>
      <w:r>
        <w:t xml:space="preserve">to </w:t>
      </w:r>
      <w:proofErr w:type="gramEnd"/>
      <m:oMath>
        <m:sSub>
          <m:sSubPr>
            <m:ctrlPr>
              <w:rPr>
                <w:rFonts w:ascii="Cambria Math" w:hAnsi="Cambria Math"/>
              </w:rPr>
            </m:ctrlPr>
          </m:sSubPr>
          <m:e>
            <m:r>
              <w:rPr>
                <w:rFonts w:ascii="Cambria Math" w:hAnsi="Cambria Math"/>
              </w:rPr>
              <m:t>P</m:t>
            </m:r>
          </m:e>
          <m:sub>
            <m:r>
              <w:rPr>
                <w:rFonts w:ascii="Cambria Math" w:hAnsi="Cambria Math"/>
              </w:rPr>
              <m:t>Max</m:t>
            </m:r>
          </m:sub>
        </m:sSub>
      </m:oMath>
      <w:r>
        <w:t xml:space="preserve">. Such assumptions can have important implications for population modelling. For example, to account for uncertainty in temporal and spatial frequency of reproduction in sparsely-spotted stingarees, </w:t>
      </w:r>
      <w:r>
        <w:rPr>
          <w:i/>
        </w:rPr>
        <w:t>Urolophus paucimaculatus</w:t>
      </w:r>
      <w:r>
        <w:t xml:space="preserve">, Trinnie </w:t>
      </w:r>
      <w:r>
        <w:rPr>
          <w:i/>
        </w:rPr>
        <w:t>et al</w:t>
      </w:r>
      <w:r>
        <w:t xml:space="preserve"> (2014) estimated maternity parameters for ten plausible scenarios. In stock assessment of western </w:t>
      </w:r>
      <w:commentRangeStart w:id="72"/>
      <w:r>
        <w:t xml:space="preserve">North Atlantic sandbar sharks a breeding frequency of 2.5 years was assumed to account for uncertainty in the duration of the reproductive </w:t>
      </w:r>
      <w:commentRangeStart w:id="73"/>
      <w:r>
        <w:t>cycle</w:t>
      </w:r>
      <w:commentRangeEnd w:id="73"/>
      <w:r w:rsidR="001110CF">
        <w:rPr>
          <w:rStyle w:val="CommentReference"/>
        </w:rPr>
        <w:commentReference w:id="73"/>
      </w:r>
      <w:r>
        <w:t>.</w:t>
      </w:r>
      <w:commentRangeEnd w:id="72"/>
      <w:r w:rsidR="00F5436A">
        <w:rPr>
          <w:rStyle w:val="CommentReference"/>
        </w:rPr>
        <w:commentReference w:id="72"/>
      </w:r>
    </w:p>
    <w:p w14:paraId="4A0A4FAC" w14:textId="77777777" w:rsidR="00D4353E" w:rsidRDefault="005E75DD">
      <w:pPr>
        <w:pStyle w:val="BodyText"/>
      </w:pPr>
      <w:r>
        <w:t xml:space="preserve">More commonly, practitioners have chosen fixed values of the </w:t>
      </w:r>
      <w:proofErr w:type="gramStart"/>
      <w:r>
        <w:t xml:space="preserve">form </w:t>
      </w:r>
      <w:proofErr w:type="gramEnd"/>
      <m:oMath>
        <m:sSub>
          <m:sSubPr>
            <m:ctrlPr>
              <w:rPr>
                <w:rFonts w:ascii="Cambria Math" w:hAnsi="Cambria Math"/>
              </w:rPr>
            </m:ctrlPr>
          </m:sSubPr>
          <m:e>
            <m:r>
              <w:rPr>
                <w:rFonts w:ascii="Cambria Math" w:hAnsi="Cambria Math"/>
              </w:rPr>
              <m:t>P</m:t>
            </m:r>
          </m:e>
          <m:sub>
            <m:r>
              <w:rPr>
                <w:rFonts w:ascii="Cambria Math" w:hAnsi="Cambria Math"/>
              </w:rPr>
              <m:t>Max</m:t>
            </m:r>
          </m:sub>
        </m:sSub>
        <m:r>
          <w:rPr>
            <w:rFonts w:ascii="Cambria Math" w:hAnsi="Cambria Math"/>
          </w:rPr>
          <m:t>=1/n</m:t>
        </m:r>
      </m:oMath>
      <w:r>
        <w:t xml:space="preserve">, where </w:t>
      </w:r>
      <w:r>
        <w:rPr>
          <w:i/>
        </w:rPr>
        <w:t>n</w:t>
      </w:r>
      <w:r>
        <w:t xml:space="preserve"> is the apparent duration of the reproductive cycle in years. This process also has the potential to introduce bias if a small proportion of females reproduce more or less frequently that the larger population. Long-term study of offspring from genetically profiled lemon sharks, </w:t>
      </w:r>
      <w:r>
        <w:rPr>
          <w:i/>
        </w:rPr>
        <w:t>Negaprion brevirostris</w:t>
      </w:r>
      <w:r>
        <w:t xml:space="preserve">, confirmed that most individuals reproduced biennially, but also revealed some cases of triennial reproduction (Feldheim et al. 2014). </w:t>
      </w:r>
      <w:commentRangeStart w:id="74"/>
      <w:r>
        <w:t xml:space="preserve">Statistical estimation of </w:t>
      </w:r>
      <m:oMath>
        <m:sSub>
          <m:sSubPr>
            <m:ctrlPr>
              <w:rPr>
                <w:rFonts w:ascii="Cambria Math" w:hAnsi="Cambria Math"/>
              </w:rPr>
            </m:ctrlPr>
          </m:sSubPr>
          <m:e>
            <m:r>
              <w:rPr>
                <w:rFonts w:ascii="Cambria Math" w:hAnsi="Cambria Math"/>
              </w:rPr>
              <m:t>P</m:t>
            </m:r>
          </m:e>
          <m:sub>
            <m:r>
              <w:rPr>
                <w:rFonts w:ascii="Cambria Math" w:hAnsi="Cambria Math"/>
              </w:rPr>
              <m:t>Max</m:t>
            </m:r>
          </m:sub>
        </m:sSub>
      </m:oMath>
      <w:r>
        <w:t xml:space="preserve"> from data avoids these decisions and enables uncertainty in this parameter to be included in subsequent population models.</w:t>
      </w:r>
      <w:commentRangeEnd w:id="74"/>
      <w:r w:rsidR="00F5436A">
        <w:rPr>
          <w:rStyle w:val="CommentReference"/>
        </w:rPr>
        <w:commentReference w:id="74"/>
      </w:r>
    </w:p>
    <w:p w14:paraId="089F6349" w14:textId="77777777" w:rsidR="00D4353E" w:rsidRDefault="005E75DD">
      <w:pPr>
        <w:pStyle w:val="BodyText"/>
      </w:pPr>
      <w:r>
        <w:t xml:space="preserve">Estimation of </w:t>
      </w:r>
      <m:oMath>
        <m:sSub>
          <m:sSubPr>
            <m:ctrlPr>
              <w:rPr>
                <w:rFonts w:ascii="Cambria Math" w:hAnsi="Cambria Math"/>
              </w:rPr>
            </m:ctrlPr>
          </m:sSubPr>
          <m:e>
            <m:r>
              <w:rPr>
                <w:rFonts w:ascii="Cambria Math" w:hAnsi="Cambria Math"/>
              </w:rPr>
              <m:t>P</m:t>
            </m:r>
          </m:e>
          <m:sub>
            <m:r>
              <w:rPr>
                <w:rFonts w:ascii="Cambria Math" w:hAnsi="Cambria Math"/>
              </w:rPr>
              <m:t>Max</m:t>
            </m:r>
          </m:sub>
        </m:sSub>
      </m:oMath>
      <w:r>
        <w:t xml:space="preserve"> using the 3PLF-free method may also be a means to resolving the longstanding question of reproductive frequency in some rare and threatened chondrichthyans. White sharks and whale shark are two examples of intensively studied species where only fragmentary observations of female reproductive biology exist (Joung et al. 1996; Sato et al. 2016). In both species lack of data on reproductive frequency is a major impediment to population modelling and the development of management strategies (Huveneers et al. 2018; Bowlby and Gibson 2020). With many of these populations now the focus of ongoing monitoring, non-lethal methods for assessing maternal state may eventually provide a way of collecting sufficient data for estimation of </w:t>
      </w:r>
      <m:oMath>
        <m:sSub>
          <m:sSubPr>
            <m:ctrlPr>
              <w:rPr>
                <w:rFonts w:ascii="Cambria Math" w:hAnsi="Cambria Math"/>
              </w:rPr>
            </m:ctrlPr>
          </m:sSubPr>
          <m:e>
            <m:r>
              <w:rPr>
                <w:rFonts w:ascii="Cambria Math" w:hAnsi="Cambria Math"/>
              </w:rPr>
              <m:t>P</m:t>
            </m:r>
          </m:e>
          <m:sub>
            <m:r>
              <w:rPr>
                <w:rFonts w:ascii="Cambria Math" w:hAnsi="Cambria Math"/>
              </w:rPr>
              <m:t>Max</m:t>
            </m:r>
          </m:sub>
        </m:sSub>
      </m:oMath>
      <w:r>
        <w:t xml:space="preserve"> (Sulikowski et al. 2016).</w:t>
      </w:r>
    </w:p>
    <w:p w14:paraId="65B0AD47" w14:textId="77777777" w:rsidR="00D4353E" w:rsidRDefault="005E75DD">
      <w:pPr>
        <w:pStyle w:val="BodyText"/>
      </w:pPr>
      <w:r>
        <w:t xml:space="preserve">A logical progression from estimating </w:t>
      </w:r>
      <m:oMath>
        <m:sSub>
          <m:sSubPr>
            <m:ctrlPr>
              <w:rPr>
                <w:rFonts w:ascii="Cambria Math" w:hAnsi="Cambria Math"/>
              </w:rPr>
            </m:ctrlPr>
          </m:sSubPr>
          <m:e>
            <m:r>
              <w:rPr>
                <w:rFonts w:ascii="Cambria Math" w:hAnsi="Cambria Math"/>
              </w:rPr>
              <m:t>P</m:t>
            </m:r>
          </m:e>
          <m:sub>
            <m:r>
              <w:rPr>
                <w:rFonts w:ascii="Cambria Math" w:hAnsi="Cambria Math"/>
              </w:rPr>
              <m:t>Max</m:t>
            </m:r>
          </m:sub>
        </m:sSub>
      </m:oMath>
      <w:r>
        <w:t xml:space="preserve"> is the consideration of alternative functional forms for this parameter such as time- or space-varying </w:t>
      </w:r>
      <m:oMath>
        <m:sSub>
          <m:sSubPr>
            <m:ctrlPr>
              <w:rPr>
                <w:rFonts w:ascii="Cambria Math" w:hAnsi="Cambria Math"/>
              </w:rPr>
            </m:ctrlPr>
          </m:sSubPr>
          <m:e>
            <m:r>
              <w:rPr>
                <w:rFonts w:ascii="Cambria Math" w:hAnsi="Cambria Math"/>
              </w:rPr>
              <m:t>P</m:t>
            </m:r>
          </m:e>
          <m:sub>
            <m:r>
              <w:rPr>
                <w:rFonts w:ascii="Cambria Math" w:hAnsi="Cambria Math"/>
              </w:rPr>
              <m:t>Max</m:t>
            </m:r>
          </m:sub>
        </m:sSub>
      </m:oMath>
      <w:r>
        <w:t xml:space="preserve"> or more complex length- or age-dependent forms. Despite the diverse range of reproductive modes found in chondrichthyan fishes, the current, limited knowledge of maternal investment has typically investigated variables such as litter size and pup condition (Hussey et al. 2010). </w:t>
      </w:r>
      <w:commentRangeStart w:id="75"/>
      <w:r>
        <w:t xml:space="preserve">Little is known about how reproductive frequency varies as a function of size or age, in response to environmental effects, or at changing population densities. </w:t>
      </w:r>
      <w:commentRangeEnd w:id="75"/>
      <w:r w:rsidR="00F5436A">
        <w:rPr>
          <w:rStyle w:val="CommentReference"/>
        </w:rPr>
        <w:commentReference w:id="75"/>
      </w:r>
      <w:commentRangeStart w:id="76"/>
      <w:r>
        <w:t xml:space="preserve">Better understanding of these factors has the potential to improve understanding reproductive strategies and </w:t>
      </w:r>
      <w:proofErr w:type="gramStart"/>
      <w:r>
        <w:t>is,</w:t>
      </w:r>
      <w:proofErr w:type="gramEnd"/>
      <w:r>
        <w:t xml:space="preserve"> many cases, of direct relevance to management.</w:t>
      </w:r>
      <w:commentRangeEnd w:id="76"/>
      <w:r w:rsidR="0086040F">
        <w:rPr>
          <w:rStyle w:val="CommentReference"/>
        </w:rPr>
        <w:commentReference w:id="76"/>
      </w:r>
    </w:p>
    <w:p w14:paraId="45F45AC1" w14:textId="77777777" w:rsidR="00D4353E" w:rsidRDefault="005E75DD">
      <w:pPr>
        <w:pStyle w:val="Heading1"/>
      </w:pPr>
      <w:bookmarkStart w:id="77" w:name="acknowledgements"/>
      <w:r>
        <w:t>Acknowledgements</w:t>
      </w:r>
      <w:bookmarkEnd w:id="77"/>
    </w:p>
    <w:p w14:paraId="4A4A6F69" w14:textId="77777777" w:rsidR="00D4353E" w:rsidRDefault="005E75DD">
      <w:pPr>
        <w:pStyle w:val="FirstParagraph"/>
      </w:pPr>
      <w:r>
        <w:t>John Carlson</w:t>
      </w:r>
    </w:p>
    <w:p w14:paraId="24A0EC0F" w14:textId="77777777" w:rsidR="00D4353E" w:rsidRDefault="005E75DD">
      <w:pPr>
        <w:pStyle w:val="Heading1"/>
      </w:pPr>
      <w:bookmarkStart w:id="78" w:name="references"/>
      <w:r>
        <w:lastRenderedPageBreak/>
        <w:t>References</w:t>
      </w:r>
      <w:bookmarkEnd w:id="78"/>
    </w:p>
    <w:p w14:paraId="4C8CB7EA" w14:textId="77777777" w:rsidR="00D4353E" w:rsidRDefault="005E75DD">
      <w:pPr>
        <w:pStyle w:val="Bibliography"/>
      </w:pPr>
      <w:bookmarkStart w:id="79" w:name="ref-baremore_reproduction_2012"/>
      <w:bookmarkStart w:id="80" w:name="refs"/>
      <w:proofErr w:type="gramStart"/>
      <w:r>
        <w:t>Baremore, Ivy E., and Loraine F. Hale.</w:t>
      </w:r>
      <w:proofErr w:type="gramEnd"/>
      <w:r>
        <w:t xml:space="preserve"> 2012. “Reproduction of the Sandbar Shark in the Western North Atlantic Ocean and Gulf of Mexico.” </w:t>
      </w:r>
      <w:r>
        <w:rPr>
          <w:i/>
        </w:rPr>
        <w:t>Marine and Coastal Fisheries</w:t>
      </w:r>
      <w:r>
        <w:t xml:space="preserve"> 4 (1): 560–72. </w:t>
      </w:r>
      <w:hyperlink r:id="rId16">
        <w:r>
          <w:rPr>
            <w:rStyle w:val="Hyperlink"/>
          </w:rPr>
          <w:t>https://doi.org/10.1080/19425120.2012.700904</w:t>
        </w:r>
      </w:hyperlink>
      <w:r>
        <w:t>.</w:t>
      </w:r>
    </w:p>
    <w:p w14:paraId="4D787C40" w14:textId="77777777" w:rsidR="00D4353E" w:rsidRDefault="005E75DD">
      <w:pPr>
        <w:pStyle w:val="Bibliography"/>
      </w:pPr>
      <w:bookmarkStart w:id="81" w:name="ref-baremore_reproduction_2013"/>
      <w:bookmarkEnd w:id="79"/>
      <w:commentRangeStart w:id="82"/>
      <w:proofErr w:type="gramStart"/>
      <w:r>
        <w:t>Baremore, Ivy E., and Michelle S. Passerotti.</w:t>
      </w:r>
      <w:proofErr w:type="gramEnd"/>
      <w:r>
        <w:t xml:space="preserve"> 2013. “Reproduction of the Blacktip Shark in the Gulf of Mexico.” </w:t>
      </w:r>
      <w:r>
        <w:rPr>
          <w:i/>
        </w:rPr>
        <w:t>Marine and Coastal Fisheries</w:t>
      </w:r>
      <w:r>
        <w:t xml:space="preserve"> 5 (1): 127–38. </w:t>
      </w:r>
      <w:hyperlink r:id="rId17">
        <w:r>
          <w:rPr>
            <w:rStyle w:val="Hyperlink"/>
          </w:rPr>
          <w:t>https://doi.org/10.1080/19425120.2012.758204</w:t>
        </w:r>
      </w:hyperlink>
      <w:r>
        <w:t>.</w:t>
      </w:r>
      <w:commentRangeEnd w:id="82"/>
      <w:r w:rsidR="00A260D4">
        <w:rPr>
          <w:rStyle w:val="CommentReference"/>
        </w:rPr>
        <w:commentReference w:id="82"/>
      </w:r>
    </w:p>
    <w:p w14:paraId="224380D6" w14:textId="77777777" w:rsidR="00D4353E" w:rsidRDefault="005E75DD">
      <w:pPr>
        <w:pStyle w:val="Bibliography"/>
      </w:pPr>
      <w:bookmarkStart w:id="83" w:name="ref-bowlby_implications_2020"/>
      <w:bookmarkEnd w:id="81"/>
      <w:proofErr w:type="gramStart"/>
      <w:r>
        <w:t>Bowlby, Heather D., and A. Jamie F. Gibson.</w:t>
      </w:r>
      <w:proofErr w:type="gramEnd"/>
      <w:r>
        <w:t xml:space="preserve"> 2020. “Implications of Life History Uncertainty When Evaluating Status in the Northwest Atlantic Population of White Shark (Carcharodon Carcharias).” </w:t>
      </w:r>
      <w:r>
        <w:rPr>
          <w:i/>
        </w:rPr>
        <w:t>Ecology and Evolution</w:t>
      </w:r>
      <w:r>
        <w:t xml:space="preserve"> 10 (11): 4990–5000. </w:t>
      </w:r>
      <w:hyperlink r:id="rId18">
        <w:r>
          <w:rPr>
            <w:rStyle w:val="Hyperlink"/>
          </w:rPr>
          <w:t>https://doi.org/10.1002/ece3.6252</w:t>
        </w:r>
      </w:hyperlink>
      <w:r>
        <w:t>.</w:t>
      </w:r>
    </w:p>
    <w:p w14:paraId="12B26690" w14:textId="77777777" w:rsidR="00D4353E" w:rsidRDefault="005E75DD">
      <w:pPr>
        <w:pStyle w:val="Bibliography"/>
      </w:pPr>
      <w:bookmarkStart w:id="84" w:name="ref-braccini_determining_2006"/>
      <w:bookmarkEnd w:id="83"/>
      <w:proofErr w:type="gramStart"/>
      <w:r>
        <w:t>Braccini, J. M., B. M. Gillanders, and T. I. Walker.</w:t>
      </w:r>
      <w:proofErr w:type="gramEnd"/>
      <w:r>
        <w:t xml:space="preserve"> 2006. “Determining Reproductive Parameters for Population Assessments of Chondrichthyan Species with Asynchronous Ovulation and Parturition: Piked Spurdog (</w:t>
      </w:r>
      <w:r>
        <w:rPr>
          <w:i/>
        </w:rPr>
        <w:t>Squalus</w:t>
      </w:r>
      <w:r>
        <w:t xml:space="preserve"> </w:t>
      </w:r>
      <w:r>
        <w:rPr>
          <w:i/>
        </w:rPr>
        <w:t>Megalops</w:t>
      </w:r>
      <w:r>
        <w:t xml:space="preserve">) as a Case Study.” </w:t>
      </w:r>
      <w:r>
        <w:rPr>
          <w:i/>
        </w:rPr>
        <w:t>Marine and Freshwater Research</w:t>
      </w:r>
      <w:r>
        <w:t xml:space="preserve"> 57: 105–19. </w:t>
      </w:r>
      <w:hyperlink r:id="rId19">
        <w:r>
          <w:rPr>
            <w:rStyle w:val="Hyperlink"/>
          </w:rPr>
          <w:t>https://doi.org/doi: 10.1071/Mf05076</w:t>
        </w:r>
      </w:hyperlink>
      <w:r>
        <w:t>.</w:t>
      </w:r>
    </w:p>
    <w:p w14:paraId="61156D77" w14:textId="77777777" w:rsidR="00D4353E" w:rsidRDefault="005E75DD">
      <w:pPr>
        <w:pStyle w:val="Bibliography"/>
      </w:pPr>
      <w:bookmarkStart w:id="85" w:name="ref-burnham_model_2002"/>
      <w:bookmarkEnd w:id="84"/>
      <w:proofErr w:type="gramStart"/>
      <w:r>
        <w:t>Burnham, K. P., and D. R. Anderson.</w:t>
      </w:r>
      <w:proofErr w:type="gramEnd"/>
      <w:r>
        <w:t xml:space="preserve"> 2002. </w:t>
      </w:r>
      <w:r>
        <w:rPr>
          <w:i/>
        </w:rPr>
        <w:t xml:space="preserve">Model Selection and Multimodel Inference: A Practical Information-Theoretic Approach. </w:t>
      </w:r>
      <w:proofErr w:type="gramStart"/>
      <w:r>
        <w:rPr>
          <w:i/>
        </w:rPr>
        <w:t>2nd Edn.</w:t>
      </w:r>
      <w:proofErr w:type="gramEnd"/>
      <w:r>
        <w:t xml:space="preserve"> New York: Springer.</w:t>
      </w:r>
    </w:p>
    <w:p w14:paraId="0E154F31" w14:textId="77777777" w:rsidR="00D4353E" w:rsidRDefault="005E75DD">
      <w:pPr>
        <w:pStyle w:val="Bibliography"/>
      </w:pPr>
      <w:bookmarkStart w:id="86" w:name="ref-colonello_reproductive_2016"/>
      <w:bookmarkEnd w:id="85"/>
      <w:proofErr w:type="gramStart"/>
      <w:r>
        <w:t>Colonello, J. H., F. Cortés, M. Belleggia, and A. M. Massa.</w:t>
      </w:r>
      <w:proofErr w:type="gramEnd"/>
      <w:r>
        <w:t xml:space="preserve"> 2016. “Reproductive and Population Parameters of Spiny Dogfish Squalus Acanthias in the South-Western Atlantic Ocean.” </w:t>
      </w:r>
      <w:r>
        <w:rPr>
          <w:i/>
        </w:rPr>
        <w:t>Journal of Fish Biology</w:t>
      </w:r>
      <w:r>
        <w:t xml:space="preserve"> 88 (5): 1758–75. </w:t>
      </w:r>
      <w:hyperlink r:id="rId20">
        <w:r>
          <w:rPr>
            <w:rStyle w:val="Hyperlink"/>
          </w:rPr>
          <w:t>https://doi.org/10.1111/jfb.12940</w:t>
        </w:r>
      </w:hyperlink>
      <w:r>
        <w:t>.</w:t>
      </w:r>
    </w:p>
    <w:p w14:paraId="628BBFEC" w14:textId="77777777" w:rsidR="00D4353E" w:rsidRDefault="005E75DD">
      <w:pPr>
        <w:pStyle w:val="Bibliography"/>
      </w:pPr>
      <w:bookmarkStart w:id="87" w:name="ref-cortes_demographic_1998"/>
      <w:bookmarkEnd w:id="86"/>
      <w:proofErr w:type="gramStart"/>
      <w:r>
        <w:t>Cortes, E. 1998.</w:t>
      </w:r>
      <w:proofErr w:type="gramEnd"/>
      <w:r>
        <w:t xml:space="preserve"> </w:t>
      </w:r>
      <w:proofErr w:type="gramStart"/>
      <w:r>
        <w:t>“Demographic Analysis as an Aid in Shark Stock Assessment and Management.”</w:t>
      </w:r>
      <w:proofErr w:type="gramEnd"/>
      <w:r>
        <w:t xml:space="preserve"> </w:t>
      </w:r>
      <w:r>
        <w:rPr>
          <w:i/>
        </w:rPr>
        <w:t>Fisheries Research</w:t>
      </w:r>
      <w:r>
        <w:t xml:space="preserve"> 39: 199–208.</w:t>
      </w:r>
    </w:p>
    <w:p w14:paraId="264EB89F" w14:textId="77777777" w:rsidR="00D4353E" w:rsidRDefault="005E75DD">
      <w:pPr>
        <w:pStyle w:val="Bibliography"/>
      </w:pPr>
      <w:bookmarkStart w:id="88" w:name="ref-cortes_population_2012"/>
      <w:bookmarkEnd w:id="87"/>
      <w:proofErr w:type="gramStart"/>
      <w:r>
        <w:t>Cortés, Enric, Elizabeth N Brooks, and Todd Gedamke.</w:t>
      </w:r>
      <w:proofErr w:type="gramEnd"/>
      <w:r>
        <w:t xml:space="preserve"> 2012. “Population Dynamics, Demography, and Stock Assessment.” </w:t>
      </w:r>
      <w:proofErr w:type="gramStart"/>
      <w:r>
        <w:t xml:space="preserve">In </w:t>
      </w:r>
      <w:r>
        <w:rPr>
          <w:i/>
        </w:rPr>
        <w:t>Biology of Sharks and Their Relatives, Second Edition</w:t>
      </w:r>
      <w:r>
        <w:t>, edited by J. C. Carrier, John A Musick, and M. R. Heithaus, 453–86.</w:t>
      </w:r>
      <w:proofErr w:type="gramEnd"/>
      <w:r>
        <w:t xml:space="preserve"> New York: CRC Press.</w:t>
      </w:r>
    </w:p>
    <w:p w14:paraId="350D7737" w14:textId="77777777" w:rsidR="00D4353E" w:rsidRDefault="005E75DD">
      <w:pPr>
        <w:pStyle w:val="Bibliography"/>
      </w:pPr>
      <w:bookmarkStart w:id="89" w:name="ref-driggers_variability_2009"/>
      <w:bookmarkEnd w:id="88"/>
      <w:proofErr w:type="gramStart"/>
      <w:r>
        <w:t>Driggers, W. B., and E. R. Hoffmayer.</w:t>
      </w:r>
      <w:proofErr w:type="gramEnd"/>
      <w:r>
        <w:t xml:space="preserve"> 2009. “Variability in the Reproductive Cycle of Finetooth Sharks, </w:t>
      </w:r>
      <w:r>
        <w:rPr>
          <w:i/>
        </w:rPr>
        <w:t>Carcharhinus</w:t>
      </w:r>
      <w:r>
        <w:t xml:space="preserve"> </w:t>
      </w:r>
      <w:r>
        <w:rPr>
          <w:i/>
        </w:rPr>
        <w:t>Isodon</w:t>
      </w:r>
      <w:r>
        <w:t xml:space="preserve">, in the Northern Gulf of Mexico.” </w:t>
      </w:r>
      <w:r>
        <w:rPr>
          <w:i/>
        </w:rPr>
        <w:t>Copeia</w:t>
      </w:r>
      <w:r>
        <w:t xml:space="preserve">, June, 390–93. </w:t>
      </w:r>
      <w:hyperlink r:id="rId21">
        <w:proofErr w:type="gramStart"/>
        <w:r>
          <w:rPr>
            <w:rStyle w:val="Hyperlink"/>
          </w:rPr>
          <w:t>https://doi.org/Doi 10.1643/Ce-08-167</w:t>
        </w:r>
      </w:hyperlink>
      <w:r>
        <w:t>.</w:t>
      </w:r>
      <w:proofErr w:type="gramEnd"/>
    </w:p>
    <w:p w14:paraId="60A34F72" w14:textId="77777777" w:rsidR="00D4353E" w:rsidRDefault="005E75DD">
      <w:pPr>
        <w:pStyle w:val="Bibliography"/>
      </w:pPr>
      <w:bookmarkStart w:id="90" w:name="ref-dulvy_you_2008"/>
      <w:bookmarkEnd w:id="89"/>
      <w:r w:rsidRPr="001110CF">
        <w:rPr>
          <w:lang w:val="es-419"/>
          <w:rPrChange w:id="91" w:author="Ivy" w:date="2020-10-14T16:53:00Z">
            <w:rPr/>
          </w:rPrChange>
        </w:rPr>
        <w:t xml:space="preserve">Dulvy, N. K., J. K. Baum, S. Clarke, L. J. V. Compagno, E. Cortes, A. Domingo, S. Fordham, et al. 2008. </w:t>
      </w:r>
      <w:r>
        <w:t xml:space="preserve">“You Can Swim but You Can’t Hide: The Global Status and Conservation of Oceanic Pelagic Sharks and Rays.” </w:t>
      </w:r>
      <w:r>
        <w:rPr>
          <w:i/>
        </w:rPr>
        <w:t>Aquatic Conservation: Marine and Freshwater Ecosystems</w:t>
      </w:r>
      <w:r>
        <w:t>.</w:t>
      </w:r>
    </w:p>
    <w:p w14:paraId="742BB9C7" w14:textId="77777777" w:rsidR="00D4353E" w:rsidRDefault="005E75DD">
      <w:pPr>
        <w:pStyle w:val="Bibliography"/>
      </w:pPr>
      <w:bookmarkStart w:id="92" w:name="ref-feldheim_two_2014"/>
      <w:bookmarkEnd w:id="90"/>
      <w:r>
        <w:t xml:space="preserve">Feldheim, Kevin A., Samuel H. Gruber, Joseph D. DiBattista, Elizabeth A. Babcock, Steven T. Kessel, Andrew P. Hendry, Ellen K. Pikitch, Mary V. Ashley, and Demian D. Chapman. 2014. “Two Decades of Genetic Profiling Yields First Evidence of Natal Philopatry and Long-Term Fidelity to Parturition Sites in Sharks.” </w:t>
      </w:r>
      <w:r>
        <w:rPr>
          <w:i/>
        </w:rPr>
        <w:t>Molecular Ecology</w:t>
      </w:r>
      <w:r>
        <w:t xml:space="preserve"> 23 (1): 110–17. </w:t>
      </w:r>
      <w:hyperlink r:id="rId22">
        <w:r>
          <w:rPr>
            <w:rStyle w:val="Hyperlink"/>
          </w:rPr>
          <w:t>https://doi.org/10.1111/mec.12583</w:t>
        </w:r>
      </w:hyperlink>
      <w:r>
        <w:t>.</w:t>
      </w:r>
    </w:p>
    <w:p w14:paraId="4C8300AD" w14:textId="77777777" w:rsidR="00D4353E" w:rsidRDefault="005E75DD">
      <w:pPr>
        <w:pStyle w:val="Bibliography"/>
      </w:pPr>
      <w:bookmarkStart w:id="93" w:name="ref-frisk_life_2005"/>
      <w:bookmarkEnd w:id="92"/>
      <w:r>
        <w:lastRenderedPageBreak/>
        <w:t xml:space="preserve">Frisk, M. G., T. J. Miller, and N. K. Dulvy. 2005. “Life Histories and Vulnerability to Exploitation of Elasmobranchs: Inferences from Elasticity, Pertubation and Phylogenetic Analyses.” </w:t>
      </w:r>
      <w:r>
        <w:rPr>
          <w:i/>
        </w:rPr>
        <w:t>Journal of Northwest Atlantic Fishery Science</w:t>
      </w:r>
      <w:r>
        <w:t xml:space="preserve"> 35: 27–45.</w:t>
      </w:r>
    </w:p>
    <w:p w14:paraId="58BDD093" w14:textId="77777777" w:rsidR="00D4353E" w:rsidRDefault="005E75DD">
      <w:pPr>
        <w:pStyle w:val="Bibliography"/>
      </w:pPr>
      <w:bookmarkStart w:id="94" w:name="ref-fujinami_reproductive_2017"/>
      <w:bookmarkEnd w:id="93"/>
      <w:proofErr w:type="gramStart"/>
      <w:r>
        <w:t>Fujinami, Yuki, Yasuko Semba, Hiroaki Okamoto, Seiji Ohshimo, and Sho Tanaka.</w:t>
      </w:r>
      <w:proofErr w:type="gramEnd"/>
      <w:r>
        <w:t xml:space="preserve"> 2017. “Reproductive Biology of the Blue Shark (Prionace Glauca) in the Western North Pacific Ocean.” </w:t>
      </w:r>
      <w:r>
        <w:rPr>
          <w:i/>
        </w:rPr>
        <w:t>Marine and Freshwater Research</w:t>
      </w:r>
      <w:r>
        <w:t xml:space="preserve"> 68 (11): 2018–27.</w:t>
      </w:r>
    </w:p>
    <w:p w14:paraId="04F78E8B" w14:textId="77777777" w:rsidR="00D4353E" w:rsidRDefault="005E75DD">
      <w:pPr>
        <w:pStyle w:val="Bibliography"/>
      </w:pPr>
      <w:bookmarkStart w:id="95" w:name="ref-grant_estimation_1979"/>
      <w:bookmarkEnd w:id="94"/>
      <w:proofErr w:type="gramStart"/>
      <w:r>
        <w:t>Grant, CJ, RL Sandland, and AM Olsen.</w:t>
      </w:r>
      <w:proofErr w:type="gramEnd"/>
      <w:r>
        <w:t xml:space="preserve"> 1979. “Estimation of Growth, Mortality and Yeild </w:t>
      </w:r>
      <w:proofErr w:type="gramStart"/>
      <w:r>
        <w:t>Per</w:t>
      </w:r>
      <w:proofErr w:type="gramEnd"/>
      <w:r>
        <w:t xml:space="preserve"> Recruit of the Australian School Shark, Galeorhinus Australis (Macleay), from Tag Recoveries.” </w:t>
      </w:r>
      <w:r>
        <w:rPr>
          <w:i/>
        </w:rPr>
        <w:t>Marine and Freshwater Research</w:t>
      </w:r>
      <w:r>
        <w:t xml:space="preserve"> 30 (5): 625–37.</w:t>
      </w:r>
    </w:p>
    <w:p w14:paraId="282416A1" w14:textId="77777777" w:rsidR="00D4353E" w:rsidRDefault="005E75DD">
      <w:pPr>
        <w:pStyle w:val="Bibliography"/>
      </w:pPr>
      <w:bookmarkStart w:id="96" w:name="ref-hale_age_2013"/>
      <w:bookmarkEnd w:id="95"/>
      <w:r>
        <w:t>Hale, LORAINE F, and IVYE Baremore. 2013. “Age and Growth of the Sandbar Shark (</w:t>
      </w:r>
      <w:r>
        <w:rPr>
          <w:i/>
        </w:rPr>
        <w:t>Carcharhinus Plumbeus</w:t>
      </w:r>
      <w:r>
        <w:t xml:space="preserve">) from the Northern Gulf of Mexico and the Western North Atlantic Ocean.” </w:t>
      </w:r>
      <w:r>
        <w:rPr>
          <w:i/>
        </w:rPr>
        <w:t>Gulf of Mexico Science</w:t>
      </w:r>
      <w:r>
        <w:t xml:space="preserve"> 1 (2): 28–39.</w:t>
      </w:r>
    </w:p>
    <w:p w14:paraId="0B84F7CE" w14:textId="77777777" w:rsidR="00D4353E" w:rsidRDefault="005E75DD">
      <w:pPr>
        <w:pStyle w:val="Bibliography"/>
      </w:pPr>
      <w:bookmarkStart w:id="97" w:name="ref-harry_age_2013"/>
      <w:bookmarkEnd w:id="96"/>
      <w:r>
        <w:t xml:space="preserve">Harry, Alastair V., Andrew J. Tobin, and Colin A. Simpfendorfer. 2013. “Age, Growth and Reproductive Biology of the Spot-Tail Shark, </w:t>
      </w:r>
      <w:r>
        <w:rPr>
          <w:i/>
        </w:rPr>
        <w:t>Carcharhinus Sorrah</w:t>
      </w:r>
      <w:r>
        <w:t xml:space="preserve">, and the Australian Blacktip Shark, </w:t>
      </w:r>
      <w:r>
        <w:rPr>
          <w:i/>
        </w:rPr>
        <w:t>Carcharhinus Tilstoni</w:t>
      </w:r>
      <w:r>
        <w:t xml:space="preserve">, from the Great Barrier Reef World Heritage Area, North-Eastern Australia.” </w:t>
      </w:r>
      <w:r>
        <w:rPr>
          <w:i/>
        </w:rPr>
        <w:t>Marine and Freshwater Research</w:t>
      </w:r>
      <w:r>
        <w:t xml:space="preserve"> 64: 277–93. </w:t>
      </w:r>
      <w:hyperlink r:id="rId23">
        <w:r>
          <w:rPr>
            <w:rStyle w:val="Hyperlink"/>
          </w:rPr>
          <w:t>https://doi.org/10.1071/MF12142</w:t>
        </w:r>
      </w:hyperlink>
      <w:r>
        <w:t>.</w:t>
      </w:r>
    </w:p>
    <w:p w14:paraId="07236119" w14:textId="77777777" w:rsidR="00D4353E" w:rsidRDefault="005E75DD">
      <w:pPr>
        <w:pStyle w:val="Bibliography"/>
      </w:pPr>
      <w:bookmarkStart w:id="98" w:name="ref-hussey_maternal_2010"/>
      <w:bookmarkEnd w:id="97"/>
      <w:proofErr w:type="gramStart"/>
      <w:r>
        <w:t>Hussey, N. E., S. P. Wintner, S. F. J. Dudley, G. Cliff, D. T. Cocks, and M. A. MacNeil.</w:t>
      </w:r>
      <w:proofErr w:type="gramEnd"/>
      <w:r>
        <w:t xml:space="preserve"> 2010. “Maternal Investment and Size-Specific Reproductive Output in Carcharhinid Sharks.” </w:t>
      </w:r>
      <w:r>
        <w:rPr>
          <w:i/>
        </w:rPr>
        <w:t>Journal of Animal Ecology</w:t>
      </w:r>
      <w:r>
        <w:t xml:space="preserve"> 79 (January): 184–93. </w:t>
      </w:r>
      <w:hyperlink r:id="rId24">
        <w:r>
          <w:rPr>
            <w:rStyle w:val="Hyperlink"/>
          </w:rPr>
          <w:t>https://doi.org/doi: 10.1111/j.1365-2656.2009.01623.x</w:t>
        </w:r>
      </w:hyperlink>
      <w:r>
        <w:t>.</w:t>
      </w:r>
    </w:p>
    <w:p w14:paraId="7350A597" w14:textId="77777777" w:rsidR="00D4353E" w:rsidRDefault="005E75DD">
      <w:pPr>
        <w:pStyle w:val="Bibliography"/>
      </w:pPr>
      <w:bookmarkStart w:id="99" w:name="ref-huveneers_future_2018"/>
      <w:bookmarkEnd w:id="98"/>
      <w:r>
        <w:t xml:space="preserve">Huveneers, Charlie, Kirin Apps, Edgar E. Becerril-García, Barry Bruce, Paul A. Butcher, Aaron B. Carlisle, Taylor K. Chapple, et al. 2018. </w:t>
      </w:r>
      <w:proofErr w:type="gramStart"/>
      <w:r>
        <w:t>“Future Research Directions on the ‘Elusive’ White Shark.”</w:t>
      </w:r>
      <w:proofErr w:type="gramEnd"/>
      <w:r>
        <w:t xml:space="preserve"> </w:t>
      </w:r>
      <w:r>
        <w:rPr>
          <w:i/>
        </w:rPr>
        <w:t>Frontiers in Marine Science</w:t>
      </w:r>
      <w:r>
        <w:t xml:space="preserve"> 5: 455. </w:t>
      </w:r>
      <w:hyperlink r:id="rId25">
        <w:r>
          <w:rPr>
            <w:rStyle w:val="Hyperlink"/>
          </w:rPr>
          <w:t>https://doi.org/10.3389/fmars.2018.00455</w:t>
        </w:r>
      </w:hyperlink>
      <w:r>
        <w:t>.</w:t>
      </w:r>
    </w:p>
    <w:p w14:paraId="77ED83D1" w14:textId="77777777" w:rsidR="00D4353E" w:rsidRDefault="005E75DD">
      <w:pPr>
        <w:pStyle w:val="Bibliography"/>
      </w:pPr>
      <w:bookmarkStart w:id="100" w:name="ref-huveneers_reproductive_2007"/>
      <w:bookmarkEnd w:id="99"/>
      <w:proofErr w:type="gramStart"/>
      <w:r>
        <w:t>Huveneers, C., T. I. Walker, N. M. Otway, and R. G. Harcourt.</w:t>
      </w:r>
      <w:proofErr w:type="gramEnd"/>
      <w:r>
        <w:t xml:space="preserve"> 2007. “Reproductive Synchrony of Three Sympatric Species of Wobbegong Shark (Genus </w:t>
      </w:r>
      <w:r>
        <w:rPr>
          <w:i/>
        </w:rPr>
        <w:t>Orectolobus</w:t>
      </w:r>
      <w:r>
        <w:t xml:space="preserve">) in New South Wales, Australia: Reproductive Parameter Estimates Necessary for Population Modelling.” </w:t>
      </w:r>
      <w:r>
        <w:rPr>
          <w:i/>
        </w:rPr>
        <w:t>Marine and Freshwater Research</w:t>
      </w:r>
      <w:r>
        <w:t xml:space="preserve"> 58: 765–77. </w:t>
      </w:r>
      <w:hyperlink r:id="rId26">
        <w:r>
          <w:rPr>
            <w:rStyle w:val="Hyperlink"/>
          </w:rPr>
          <w:t>https://doi.org/10.1071/MF06187</w:t>
        </w:r>
      </w:hyperlink>
      <w:r>
        <w:t>.</w:t>
      </w:r>
    </w:p>
    <w:p w14:paraId="6DE6F3C4" w14:textId="77777777" w:rsidR="00D4353E" w:rsidRDefault="005E75DD">
      <w:pPr>
        <w:pStyle w:val="Bibliography"/>
      </w:pPr>
      <w:bookmarkStart w:id="101" w:name="ref-jennings_marine_2001"/>
      <w:bookmarkEnd w:id="100"/>
      <w:proofErr w:type="gramStart"/>
      <w:r>
        <w:t>Jennings, Simon, Michel Kaiser, and John D Reynolds.</w:t>
      </w:r>
      <w:proofErr w:type="gramEnd"/>
      <w:r>
        <w:t xml:space="preserve"> 2001. </w:t>
      </w:r>
      <w:r>
        <w:rPr>
          <w:i/>
        </w:rPr>
        <w:t>Marine Fisheries Ecology</w:t>
      </w:r>
      <w:r>
        <w:t xml:space="preserve">. </w:t>
      </w:r>
      <w:proofErr w:type="gramStart"/>
      <w:r>
        <w:t>John Wiley &amp; Sons.</w:t>
      </w:r>
      <w:proofErr w:type="gramEnd"/>
    </w:p>
    <w:p w14:paraId="5022965F" w14:textId="77777777" w:rsidR="00D4353E" w:rsidRDefault="005E75DD">
      <w:pPr>
        <w:pStyle w:val="Bibliography"/>
      </w:pPr>
      <w:bookmarkStart w:id="102" w:name="ref-joung_whale_1996"/>
      <w:bookmarkEnd w:id="101"/>
      <w:proofErr w:type="gramStart"/>
      <w:r>
        <w:t>Joung, Shoou-Jeng, Che-Tsung Chen, Eugenie Clark, Senzo Uchida, and William Y. P. Huang.</w:t>
      </w:r>
      <w:proofErr w:type="gramEnd"/>
      <w:r>
        <w:t xml:space="preserve"> 1996. “The Whale Shark, Rhincodon Typus, Is a Livebearer: 300 Embryos Found in One ‘Megamamma’ Supreme.” </w:t>
      </w:r>
      <w:r>
        <w:rPr>
          <w:i/>
        </w:rPr>
        <w:t>Environmental Biology of Fishes</w:t>
      </w:r>
      <w:r>
        <w:t xml:space="preserve"> 46 (3): 219–23. </w:t>
      </w:r>
      <w:hyperlink r:id="rId27">
        <w:r>
          <w:rPr>
            <w:rStyle w:val="Hyperlink"/>
          </w:rPr>
          <w:t>https://doi.org/10.1007/BF00004997</w:t>
        </w:r>
      </w:hyperlink>
      <w:r>
        <w:t>.</w:t>
      </w:r>
    </w:p>
    <w:p w14:paraId="59EF9134" w14:textId="77777777" w:rsidR="00D4353E" w:rsidRDefault="005E75DD">
      <w:pPr>
        <w:pStyle w:val="Bibliography"/>
      </w:pPr>
      <w:bookmarkStart w:id="103" w:name="ref-king_fisheries_2007"/>
      <w:bookmarkEnd w:id="102"/>
      <w:r>
        <w:t xml:space="preserve">King, Michael. 2007. </w:t>
      </w:r>
      <w:r>
        <w:rPr>
          <w:i/>
        </w:rPr>
        <w:t>Fisheries Biology, Assessment and Management</w:t>
      </w:r>
      <w:r>
        <w:t xml:space="preserve">. </w:t>
      </w:r>
      <w:proofErr w:type="gramStart"/>
      <w:r>
        <w:t>John Wiley &amp; Sons.</w:t>
      </w:r>
      <w:proofErr w:type="gramEnd"/>
    </w:p>
    <w:p w14:paraId="56A257CC" w14:textId="77777777" w:rsidR="00D4353E" w:rsidRDefault="005E75DD">
      <w:pPr>
        <w:pStyle w:val="Bibliography"/>
      </w:pPr>
      <w:bookmarkStart w:id="104" w:name="ref-kirkwood_gill_1986"/>
      <w:bookmarkEnd w:id="103"/>
      <w:proofErr w:type="gramStart"/>
      <w:r>
        <w:lastRenderedPageBreak/>
        <w:t>Kirkwood, G. P., and T. I. Walker.</w:t>
      </w:r>
      <w:proofErr w:type="gramEnd"/>
      <w:r>
        <w:t xml:space="preserve"> 1986. “Gill Net Mesh Selectivities for Gummy Shark, </w:t>
      </w:r>
      <w:r>
        <w:rPr>
          <w:i/>
        </w:rPr>
        <w:t>Mustelus</w:t>
      </w:r>
      <w:r>
        <w:t xml:space="preserve"> </w:t>
      </w:r>
      <w:r>
        <w:rPr>
          <w:i/>
        </w:rPr>
        <w:t>Antarcticus</w:t>
      </w:r>
      <w:r>
        <w:t xml:space="preserve"> Gunther, Taken in Southeastern Australian Waters.” </w:t>
      </w:r>
      <w:r>
        <w:rPr>
          <w:i/>
        </w:rPr>
        <w:t>Australian Journal of Marine and Freshwater Research</w:t>
      </w:r>
      <w:r>
        <w:t xml:space="preserve"> 37: 689–97.</w:t>
      </w:r>
    </w:p>
    <w:p w14:paraId="2D0F1A22" w14:textId="77777777" w:rsidR="00D4353E" w:rsidRDefault="005E75DD">
      <w:pPr>
        <w:pStyle w:val="Bibliography"/>
      </w:pPr>
      <w:bookmarkStart w:id="105" w:name="ref-kristensen_tmb:_2016"/>
      <w:bookmarkEnd w:id="104"/>
      <w:r>
        <w:t xml:space="preserve">Kristensen, Kasper, Anders Nielsen, Casper W. Berg, Hans Skaug, and Bradley M. Bell. 2016. “TMB: Automatic Differentiation and Laplace Approximation.” </w:t>
      </w:r>
      <w:r>
        <w:rPr>
          <w:i/>
        </w:rPr>
        <w:t>Journal of Statistical Software</w:t>
      </w:r>
      <w:r>
        <w:t xml:space="preserve"> 70 (5): 1–21. </w:t>
      </w:r>
      <w:hyperlink r:id="rId28">
        <w:r>
          <w:rPr>
            <w:rStyle w:val="Hyperlink"/>
          </w:rPr>
          <w:t>https://doi.org/10.18637/jss.v070.i05</w:t>
        </w:r>
      </w:hyperlink>
      <w:r>
        <w:t>.</w:t>
      </w:r>
    </w:p>
    <w:p w14:paraId="376A48D8" w14:textId="77777777" w:rsidR="00D4353E" w:rsidRDefault="005E75DD">
      <w:pPr>
        <w:pStyle w:val="Bibliography"/>
      </w:pPr>
      <w:bookmarkStart w:id="106" w:name="ref-mejia-falla_reproductive_2012"/>
      <w:bookmarkEnd w:id="105"/>
      <w:r w:rsidRPr="001110CF">
        <w:rPr>
          <w:lang w:val="es-419"/>
          <w:rPrChange w:id="107" w:author="Ivy" w:date="2020-10-14T16:52:00Z">
            <w:rPr/>
          </w:rPrChange>
        </w:rPr>
        <w:t xml:space="preserve">Mejía-Falla, P. A., A. F. Navia, and E. Cortés. </w:t>
      </w:r>
      <w:r>
        <w:t xml:space="preserve">2012. “Reproductive Variables of Urotrygon Rogersi (Batoidea: Urotrygonidae): A Species with a Triannual Reproductive Cycle in the Eastern Tropical Pacific Ocean.” </w:t>
      </w:r>
      <w:r>
        <w:rPr>
          <w:i/>
        </w:rPr>
        <w:t>Journal of Fish Biology</w:t>
      </w:r>
      <w:r>
        <w:t xml:space="preserve"> 80 (5): 1246–66. </w:t>
      </w:r>
      <w:hyperlink r:id="rId29">
        <w:r>
          <w:rPr>
            <w:rStyle w:val="Hyperlink"/>
          </w:rPr>
          <w:t>https://doi.org/10.1111/j.1095-8649.2012.03237.x</w:t>
        </w:r>
      </w:hyperlink>
      <w:r>
        <w:t>.</w:t>
      </w:r>
    </w:p>
    <w:p w14:paraId="03794CAE" w14:textId="77777777" w:rsidR="00D4353E" w:rsidRDefault="005E75DD">
      <w:pPr>
        <w:pStyle w:val="Bibliography"/>
      </w:pPr>
      <w:bookmarkStart w:id="108" w:name="ref-mollet_comparative_2002"/>
      <w:bookmarkEnd w:id="106"/>
      <w:proofErr w:type="gramStart"/>
      <w:r>
        <w:t>Mollet, H. F., and G. M. Cailliet.</w:t>
      </w:r>
      <w:proofErr w:type="gramEnd"/>
      <w:r>
        <w:t xml:space="preserve"> 2002. “Comparative Population Demography of Elasmobranchs Using Life History Tables, Leslie Matrices and Stage-Based Matrix Models.” </w:t>
      </w:r>
      <w:r>
        <w:rPr>
          <w:i/>
        </w:rPr>
        <w:t>Marine and Freshwater Research</w:t>
      </w:r>
      <w:r>
        <w:t xml:space="preserve"> 53: 503–16.</w:t>
      </w:r>
    </w:p>
    <w:p w14:paraId="5F7F6A41" w14:textId="77777777" w:rsidR="00D4353E" w:rsidRDefault="005E75DD">
      <w:pPr>
        <w:pStyle w:val="Bibliography"/>
      </w:pPr>
      <w:bookmarkStart w:id="109" w:name="ref-montealegre-quijano_sexual_2014"/>
      <w:bookmarkEnd w:id="108"/>
      <w:proofErr w:type="gramStart"/>
      <w:r>
        <w:t>Montealegre-Quijano, Santiago, Andrei T. C. Cardoso, Renato Z. Silva, Paul G. Kinas, and Carolus M. Vooren.</w:t>
      </w:r>
      <w:proofErr w:type="gramEnd"/>
      <w:r>
        <w:t xml:space="preserve"> 2014. “Sexual Development, Size at Maturity, Size at Maternity and Fecundity of the Blue Shark Prionace Glauca (Linnaeus, 1758) in the Southwest Atlantic.” </w:t>
      </w:r>
      <w:r>
        <w:rPr>
          <w:i/>
        </w:rPr>
        <w:t>Fisheries Research</w:t>
      </w:r>
      <w:r>
        <w:t xml:space="preserve"> 160: 18–32. </w:t>
      </w:r>
      <w:hyperlink r:id="rId30">
        <w:r>
          <w:rPr>
            <w:rStyle w:val="Hyperlink"/>
          </w:rPr>
          <w:t>https://doi.org/10.1016/j.fishres.2014.03.003</w:t>
        </w:r>
      </w:hyperlink>
      <w:r>
        <w:t>.</w:t>
      </w:r>
    </w:p>
    <w:p w14:paraId="361C1E8C" w14:textId="77777777" w:rsidR="00D4353E" w:rsidRDefault="005E75DD">
      <w:pPr>
        <w:pStyle w:val="Bibliography"/>
      </w:pPr>
      <w:bookmarkStart w:id="110" w:name="ref-motulsky_fitting_2004"/>
      <w:bookmarkEnd w:id="109"/>
      <w:proofErr w:type="gramStart"/>
      <w:r>
        <w:t>Motulsky, Harvey, and Arthur Christopoulos.</w:t>
      </w:r>
      <w:proofErr w:type="gramEnd"/>
      <w:r>
        <w:t xml:space="preserve"> 2004. </w:t>
      </w:r>
      <w:r>
        <w:rPr>
          <w:i/>
        </w:rPr>
        <w:t>Fitting Models to Biological Data Using Linear and Nonlinear Regression: A Practical Guide to Curve Fitting</w:t>
      </w:r>
      <w:r>
        <w:t xml:space="preserve">. </w:t>
      </w:r>
      <w:proofErr w:type="gramStart"/>
      <w:r>
        <w:t>Oxford University Press.</w:t>
      </w:r>
      <w:proofErr w:type="gramEnd"/>
    </w:p>
    <w:p w14:paraId="6FCCC004" w14:textId="77777777" w:rsidR="00D4353E" w:rsidRDefault="005E75DD">
      <w:pPr>
        <w:pStyle w:val="Bibliography"/>
      </w:pPr>
      <w:bookmarkStart w:id="111" w:name="ref-moulton_age_1992"/>
      <w:bookmarkEnd w:id="110"/>
      <w:proofErr w:type="gramStart"/>
      <w:r>
        <w:t>Moulton, P. L., T. I. Walker, and S. R. Saddlier.</w:t>
      </w:r>
      <w:proofErr w:type="gramEnd"/>
      <w:r>
        <w:t xml:space="preserve"> 1992. “Age and Growth-Studies of Gummy Shark, </w:t>
      </w:r>
      <w:r>
        <w:rPr>
          <w:i/>
        </w:rPr>
        <w:t>Mustelus Antarcticus</w:t>
      </w:r>
      <w:r>
        <w:t xml:space="preserve"> Gunther, and School Shark, </w:t>
      </w:r>
      <w:r>
        <w:rPr>
          <w:i/>
        </w:rPr>
        <w:t>Galeorhinus Galeus</w:t>
      </w:r>
      <w:r>
        <w:t xml:space="preserve"> (Linnaeus), from Southern Australian Waters.” </w:t>
      </w:r>
      <w:r>
        <w:rPr>
          <w:i/>
        </w:rPr>
        <w:t>Australian Journal of Marine and Freshwater Research</w:t>
      </w:r>
      <w:r>
        <w:t xml:space="preserve"> 43: 1241–67. </w:t>
      </w:r>
      <w:hyperlink r:id="rId31">
        <w:r>
          <w:rPr>
            <w:rStyle w:val="Hyperlink"/>
          </w:rPr>
          <w:t>https://doi.org/10.1071/MF9921241</w:t>
        </w:r>
      </w:hyperlink>
      <w:r>
        <w:t>.</w:t>
      </w:r>
    </w:p>
    <w:p w14:paraId="1CEF4D85" w14:textId="77777777" w:rsidR="00D4353E" w:rsidRDefault="005E75DD">
      <w:pPr>
        <w:pStyle w:val="Bibliography"/>
      </w:pPr>
      <w:bookmarkStart w:id="112" w:name="ref-oddone_size_2010"/>
      <w:bookmarkEnd w:id="111"/>
      <w:proofErr w:type="gramStart"/>
      <w:r>
        <w:t>Oddone, María Cristina, Laura Paesch, and Walter Norbis.</w:t>
      </w:r>
      <w:proofErr w:type="gramEnd"/>
      <w:r>
        <w:t xml:space="preserve"> 2010. “Size Structure, Abundance and Preliminary Information on the Reproductive Parameters of the Shortspine Spurdog (Squalus Mitsukurii) in the Argentinean-Uruguayan Common Fishing Zone from the Mid1990s.”</w:t>
      </w:r>
    </w:p>
    <w:p w14:paraId="237DA8BB" w14:textId="77777777" w:rsidR="00D4353E" w:rsidRDefault="005E75DD">
      <w:pPr>
        <w:pStyle w:val="Bibliography"/>
      </w:pPr>
      <w:bookmarkStart w:id="113" w:name="ref-palacios-hernandez_temporal_2020"/>
      <w:bookmarkEnd w:id="112"/>
      <w:r w:rsidRPr="001110CF">
        <w:rPr>
          <w:lang w:val="es-419"/>
          <w:rPrChange w:id="114" w:author="Ivy" w:date="2020-10-14T16:52:00Z">
            <w:rPr/>
          </w:rPrChange>
        </w:rPr>
        <w:t xml:space="preserve">Palacios-Hernández, Daniela, José L. Castillo-Géniz, Iván Méndez-Loeza, and Juan C. Pérez-Jiménez. </w:t>
      </w:r>
      <w:r>
        <w:t xml:space="preserve">2020. “Temporal and Latitudinal Comparisons of Reproductive Parameters in a Heavily Exploited Shark, the Bonnethead, Sphyrna Tiburo (L. 1758), in the Southern Gulf of Mexico.” </w:t>
      </w:r>
      <w:r>
        <w:rPr>
          <w:i/>
        </w:rPr>
        <w:t>Journal of Fish Biology</w:t>
      </w:r>
      <w:r>
        <w:t xml:space="preserve"> 97 (1): 100–112. </w:t>
      </w:r>
      <w:hyperlink r:id="rId32">
        <w:r>
          <w:rPr>
            <w:rStyle w:val="Hyperlink"/>
          </w:rPr>
          <w:t>https://doi.org/10.1111/jfb.14330</w:t>
        </w:r>
      </w:hyperlink>
      <w:r>
        <w:t>.</w:t>
      </w:r>
    </w:p>
    <w:p w14:paraId="26BED75D" w14:textId="77777777" w:rsidR="00D4353E" w:rsidRDefault="005E75DD">
      <w:pPr>
        <w:pStyle w:val="Bibliography"/>
      </w:pPr>
      <w:bookmarkStart w:id="115" w:name="ref-piercy_histological_2016"/>
      <w:bookmarkEnd w:id="113"/>
      <w:proofErr w:type="gramStart"/>
      <w:r>
        <w:t>Piercy, A. N., D. J. Murie, and J. J. Gelsleichter.</w:t>
      </w:r>
      <w:proofErr w:type="gramEnd"/>
      <w:r>
        <w:t xml:space="preserve"> 2016. “Histological and Morphological Aspects of Reproduction in the Sandbar Shark Carcharhinus Plumbeus in the U.S. South-Eastern Atlantic Ocean and Gulf of Mexico.” </w:t>
      </w:r>
      <w:r>
        <w:rPr>
          <w:i/>
        </w:rPr>
        <w:t>Journal of Fish Biology</w:t>
      </w:r>
      <w:r>
        <w:t xml:space="preserve"> 88 (5): 1708–30. </w:t>
      </w:r>
      <w:hyperlink r:id="rId33">
        <w:r>
          <w:rPr>
            <w:rStyle w:val="Hyperlink"/>
          </w:rPr>
          <w:t>https://doi.org/10.1111/jfb.12945</w:t>
        </w:r>
      </w:hyperlink>
      <w:r>
        <w:t>.</w:t>
      </w:r>
    </w:p>
    <w:p w14:paraId="0258E4EE" w14:textId="77777777" w:rsidR="00D4353E" w:rsidRDefault="005E75DD">
      <w:pPr>
        <w:pStyle w:val="Bibliography"/>
      </w:pPr>
      <w:bookmarkStart w:id="116" w:name="ref-punt_stock_1998"/>
      <w:bookmarkEnd w:id="115"/>
      <w:r>
        <w:t xml:space="preserve">Punt, A. E., and T. I. Walker. 1998. “Stock Assessment and Risk Analysis for the School Shark (Galeorhinus Galeus) Off Southern Australia.” </w:t>
      </w:r>
      <w:r>
        <w:rPr>
          <w:i/>
        </w:rPr>
        <w:t>Marine and Freshwater Research</w:t>
      </w:r>
      <w:r>
        <w:t xml:space="preserve"> 49: 719–31.</w:t>
      </w:r>
    </w:p>
    <w:p w14:paraId="27531F48" w14:textId="77777777" w:rsidR="00D4353E" w:rsidRDefault="005E75DD">
      <w:pPr>
        <w:pStyle w:val="Bibliography"/>
      </w:pPr>
      <w:bookmarkStart w:id="117" w:name="ref-quinn_quantitative_1999"/>
      <w:bookmarkEnd w:id="116"/>
      <w:proofErr w:type="gramStart"/>
      <w:r>
        <w:lastRenderedPageBreak/>
        <w:t>Quinn, I. I., and R. B. Deriso.</w:t>
      </w:r>
      <w:proofErr w:type="gramEnd"/>
      <w:r>
        <w:t xml:space="preserve"> 1999. </w:t>
      </w:r>
      <w:r>
        <w:rPr>
          <w:i/>
        </w:rPr>
        <w:t>Quantitative Fish Dynamics</w:t>
      </w:r>
      <w:r>
        <w:t>. New York, NY: Oxford University Press.</w:t>
      </w:r>
    </w:p>
    <w:p w14:paraId="3AE3D611" w14:textId="77777777" w:rsidR="00D4353E" w:rsidRDefault="005E75DD">
      <w:pPr>
        <w:pStyle w:val="Bibliography"/>
      </w:pPr>
      <w:bookmarkStart w:id="118" w:name="ref-rambahiniarison_life_2018"/>
      <w:bookmarkEnd w:id="117"/>
      <w:r>
        <w:t xml:space="preserve">Rambahiniarison, Joshua M., Mary Jane Lamoste, Christoph A. Rohner, Ryan Murray, Sally Snow, Jessica Labaja, Gonzalo Araujo, and Alessandro Ponzo. 2018. “Life History, Growth, and Reproductive Biology of Four Mobulid Species in the Bohol Sea, Philippines.” </w:t>
      </w:r>
      <w:r>
        <w:rPr>
          <w:i/>
        </w:rPr>
        <w:t>Frontiers in Marine Science</w:t>
      </w:r>
      <w:r>
        <w:t xml:space="preserve"> 5: 269. </w:t>
      </w:r>
      <w:hyperlink r:id="rId34">
        <w:r>
          <w:rPr>
            <w:rStyle w:val="Hyperlink"/>
          </w:rPr>
          <w:t>https://doi.org/10.3389/fmars.2018.00269</w:t>
        </w:r>
      </w:hyperlink>
      <w:r>
        <w:t>.</w:t>
      </w:r>
    </w:p>
    <w:p w14:paraId="51980A8A" w14:textId="77777777" w:rsidR="00D4353E" w:rsidRDefault="005E75DD">
      <w:pPr>
        <w:pStyle w:val="Bibliography"/>
      </w:pPr>
      <w:bookmarkStart w:id="119" w:name="ref-rcoreteam_r:_2018"/>
      <w:bookmarkEnd w:id="118"/>
      <w:proofErr w:type="gramStart"/>
      <w:r>
        <w:t>R Core Team.</w:t>
      </w:r>
      <w:proofErr w:type="gramEnd"/>
      <w:r>
        <w:t xml:space="preserve"> 2018. </w:t>
      </w:r>
      <w:r>
        <w:rPr>
          <w:i/>
        </w:rPr>
        <w:t>R: A Language and Environment for Statistical Computing</w:t>
      </w:r>
      <w:r>
        <w:t>. Vienna, Austria: R Foundation for Statistical Computing.</w:t>
      </w:r>
    </w:p>
    <w:p w14:paraId="50D92B18" w14:textId="77777777" w:rsidR="00D4353E" w:rsidRDefault="005E75DD">
      <w:pPr>
        <w:pStyle w:val="Bibliography"/>
      </w:pPr>
      <w:bookmarkStart w:id="120" w:name="ref-rigby_patterns_2015"/>
      <w:bookmarkEnd w:id="119"/>
      <w:proofErr w:type="gramStart"/>
      <w:r>
        <w:t>Rigby, Cassandra, and Colin A. Simpfendorfer.</w:t>
      </w:r>
      <w:proofErr w:type="gramEnd"/>
      <w:r>
        <w:t xml:space="preserve"> 2015. “Patterns in Life History Traits of Deep-Water Chondrichthyans.” </w:t>
      </w:r>
      <w:r>
        <w:rPr>
          <w:i/>
        </w:rPr>
        <w:t>Deep Sea Research Part II: Topical Studies in Oceanography</w:t>
      </w:r>
      <w:r>
        <w:t xml:space="preserve"> 115: 30–40. </w:t>
      </w:r>
      <w:hyperlink r:id="rId35">
        <w:r>
          <w:rPr>
            <w:rStyle w:val="Hyperlink"/>
          </w:rPr>
          <w:t>https://doi.org/10.1016/j.dsr2.2013.09.004</w:t>
        </w:r>
      </w:hyperlink>
      <w:r>
        <w:t>.</w:t>
      </w:r>
    </w:p>
    <w:p w14:paraId="36572531" w14:textId="77777777" w:rsidR="00D4353E" w:rsidRDefault="005E75DD">
      <w:pPr>
        <w:pStyle w:val="Bibliography"/>
      </w:pPr>
      <w:bookmarkStart w:id="121" w:name="ref-roa_estimation_1999"/>
      <w:bookmarkEnd w:id="120"/>
      <w:proofErr w:type="gramStart"/>
      <w:r>
        <w:t>Roa, R., B. Ernst, and F. Tapia.</w:t>
      </w:r>
      <w:proofErr w:type="gramEnd"/>
      <w:r>
        <w:t xml:space="preserve"> 1999. “Estimation of Size at Sexual Maturity: An Evaluation of Analytical and Resampling Procedures.” </w:t>
      </w:r>
      <w:r>
        <w:rPr>
          <w:i/>
        </w:rPr>
        <w:t>Fishery Bulletin</w:t>
      </w:r>
      <w:r>
        <w:t xml:space="preserve"> 97: 570–80.</w:t>
      </w:r>
    </w:p>
    <w:p w14:paraId="483A8ABD" w14:textId="77777777" w:rsidR="00D4353E" w:rsidRDefault="005E75DD">
      <w:pPr>
        <w:pStyle w:val="Bibliography"/>
      </w:pPr>
      <w:bookmarkStart w:id="122" w:name="ref-rochowski_reproductive_2015"/>
      <w:bookmarkEnd w:id="121"/>
      <w:proofErr w:type="gramStart"/>
      <w:r>
        <w:t>Rochowski, B. E. A., K. J. Graham, R. W. Day, and T. I. Walker.</w:t>
      </w:r>
      <w:proofErr w:type="gramEnd"/>
      <w:r>
        <w:t xml:space="preserve"> 2015. “Reproductive Biology of the Greeneye Spurdog Squalus Chloroculus (Squaliformes, Squalidae).” </w:t>
      </w:r>
      <w:proofErr w:type="gramStart"/>
      <w:r>
        <w:rPr>
          <w:i/>
        </w:rPr>
        <w:t>Journal of Fish Biology</w:t>
      </w:r>
      <w:r>
        <w:t xml:space="preserve"> 86 (2): 734–54.</w:t>
      </w:r>
      <w:proofErr w:type="gramEnd"/>
      <w:r>
        <w:t xml:space="preserve"> </w:t>
      </w:r>
      <w:hyperlink r:id="rId36">
        <w:r>
          <w:rPr>
            <w:rStyle w:val="Hyperlink"/>
          </w:rPr>
          <w:t>https://doi.org/10.1111/jfb.12593</w:t>
        </w:r>
      </w:hyperlink>
      <w:r>
        <w:t>.</w:t>
      </w:r>
    </w:p>
    <w:p w14:paraId="08E94882" w14:textId="77777777" w:rsidR="00D4353E" w:rsidRDefault="005E75DD">
      <w:pPr>
        <w:pStyle w:val="Bibliography"/>
      </w:pPr>
      <w:bookmarkStart w:id="123" w:name="ref-rudd_accounting_2018"/>
      <w:bookmarkEnd w:id="122"/>
      <w:proofErr w:type="gramStart"/>
      <w:r>
        <w:t>Rudd, Merrill B, and James T Thorson.</w:t>
      </w:r>
      <w:proofErr w:type="gramEnd"/>
      <w:r>
        <w:t xml:space="preserve"> 2018. “Accounting for Variable Recruitment and Fishing Mortality in Length-Based Stock Assessments for Data-Limited Fisheries.” </w:t>
      </w:r>
      <w:r>
        <w:rPr>
          <w:i/>
        </w:rPr>
        <w:t>Canadian Journal of Fisheries and Aquatic Sciences</w:t>
      </w:r>
      <w:r>
        <w:t xml:space="preserve"> 75 (7): 1019–35.</w:t>
      </w:r>
    </w:p>
    <w:p w14:paraId="788F6084" w14:textId="77777777" w:rsidR="00D4353E" w:rsidRDefault="005E75DD">
      <w:pPr>
        <w:pStyle w:val="Bibliography"/>
      </w:pPr>
      <w:bookmarkStart w:id="124" w:name="ref-sato_how_2016"/>
      <w:bookmarkEnd w:id="123"/>
      <w:r w:rsidRPr="001110CF">
        <w:rPr>
          <w:lang w:val="es-419"/>
          <w:rPrChange w:id="125" w:author="Ivy" w:date="2020-10-14T16:52:00Z">
            <w:rPr/>
          </w:rPrChange>
        </w:rPr>
        <w:t xml:space="preserve">Sato, Keiichi, Masaru Nakamura, Taketeru Tomita, Minoru Toda, Kei Miyamoto, and Ryo Nozu. 2016. </w:t>
      </w:r>
      <w:r>
        <w:t xml:space="preserve">“How Great White Sharks Nourish Their Embryos to a Large Size: Evidence of Lipid Histotrophy in Lamnoid Shark Reproduction.” </w:t>
      </w:r>
      <w:r>
        <w:rPr>
          <w:i/>
        </w:rPr>
        <w:t>Biology Open</w:t>
      </w:r>
      <w:r>
        <w:t xml:space="preserve"> 5 (9): 1211–5. </w:t>
      </w:r>
      <w:hyperlink r:id="rId37">
        <w:r>
          <w:rPr>
            <w:rStyle w:val="Hyperlink"/>
          </w:rPr>
          <w:t>https://doi.org/10.1242/bio.017939</w:t>
        </w:r>
      </w:hyperlink>
      <w:r>
        <w:t>.</w:t>
      </w:r>
    </w:p>
    <w:p w14:paraId="2F76981F" w14:textId="77777777" w:rsidR="00D4353E" w:rsidRDefault="005E75DD">
      <w:pPr>
        <w:pStyle w:val="Bibliography"/>
      </w:pPr>
      <w:bookmarkStart w:id="126" w:name="ref-sminkey_age_1995"/>
      <w:bookmarkEnd w:id="124"/>
      <w:proofErr w:type="gramStart"/>
      <w:r>
        <w:t>Sminkey, T. R., and J. A. Musick.</w:t>
      </w:r>
      <w:proofErr w:type="gramEnd"/>
      <w:r>
        <w:t xml:space="preserve"> 1995. “Age and Growth of the Sandbar Shark, </w:t>
      </w:r>
      <w:r>
        <w:rPr>
          <w:i/>
        </w:rPr>
        <w:t>Carcharhinus</w:t>
      </w:r>
      <w:r>
        <w:t xml:space="preserve"> </w:t>
      </w:r>
      <w:r>
        <w:rPr>
          <w:i/>
        </w:rPr>
        <w:t>Plumbeus</w:t>
      </w:r>
      <w:r>
        <w:t xml:space="preserve">, Before and After Population Depletion.” </w:t>
      </w:r>
      <w:r>
        <w:rPr>
          <w:i/>
        </w:rPr>
        <w:t>Copeia</w:t>
      </w:r>
      <w:r>
        <w:t>, December, 871–83.</w:t>
      </w:r>
    </w:p>
    <w:p w14:paraId="73B6B3F3" w14:textId="77777777" w:rsidR="00D4353E" w:rsidRDefault="005E75DD">
      <w:pPr>
        <w:pStyle w:val="Bibliography"/>
      </w:pPr>
      <w:bookmarkStart w:id="127" w:name="ref-soto-lopez_reproductive_2018"/>
      <w:bookmarkEnd w:id="126"/>
      <w:r w:rsidRPr="001110CF">
        <w:rPr>
          <w:lang w:val="es-419"/>
          <w:rPrChange w:id="128" w:author="Ivy" w:date="2020-10-14T16:52:00Z">
            <w:rPr/>
          </w:rPrChange>
        </w:rPr>
        <w:t xml:space="preserve">Soto-López, Katherin, Rosa I Ochoa-Báez, Javier Tovar-Ávila, and Felipe Galván-Magaña. </w:t>
      </w:r>
      <w:r>
        <w:t xml:space="preserve">2018. “Reproductive Biology of the Brown Smooth-Hound Shark, Mustelus Henlei (Chondrichthyes: Triakidae), Off Northwestern Mexico Based on Macroscopic and Histological Analyses.” </w:t>
      </w:r>
      <w:r>
        <w:rPr>
          <w:i/>
        </w:rPr>
        <w:t>Ciencias Marinas</w:t>
      </w:r>
      <w:r>
        <w:t xml:space="preserve"> 44 (2): 125–39.</w:t>
      </w:r>
    </w:p>
    <w:p w14:paraId="4322778D" w14:textId="77777777" w:rsidR="00D4353E" w:rsidRDefault="005E75DD">
      <w:pPr>
        <w:pStyle w:val="Bibliography"/>
      </w:pPr>
      <w:bookmarkStart w:id="129" w:name="ref-springer_natural_1960"/>
      <w:bookmarkEnd w:id="127"/>
      <w:r>
        <w:t xml:space="preserve">Springer, Stewart. 1960. “Natural History of the Sandbar Shark, Eulamia Milberti.” </w:t>
      </w:r>
      <w:proofErr w:type="gramStart"/>
      <w:r>
        <w:rPr>
          <w:i/>
        </w:rPr>
        <w:t>US Fish Wildl.</w:t>
      </w:r>
      <w:proofErr w:type="gramEnd"/>
      <w:r>
        <w:rPr>
          <w:i/>
        </w:rPr>
        <w:t xml:space="preserve"> Serv. Fish. Bull.</w:t>
      </w:r>
      <w:r>
        <w:t xml:space="preserve"> 61: 1–38.</w:t>
      </w:r>
    </w:p>
    <w:p w14:paraId="1C5122E2" w14:textId="77777777" w:rsidR="00D4353E" w:rsidRDefault="005E75DD">
      <w:pPr>
        <w:pStyle w:val="Bibliography"/>
      </w:pPr>
      <w:bookmarkStart w:id="130" w:name="ref-stevens_variable_1999"/>
      <w:bookmarkEnd w:id="129"/>
      <w:r>
        <w:t xml:space="preserve">Stevens, J. D. 1999. “Variable Resilience to Fishing Pressure in Two Sharks: The Significance of Different Ecological and Life History Parameters.” </w:t>
      </w:r>
      <w:r>
        <w:rPr>
          <w:i/>
        </w:rPr>
        <w:t>American Fisheries Society Symposium</w:t>
      </w:r>
      <w:r>
        <w:t xml:space="preserve"> 23: 11–15.</w:t>
      </w:r>
    </w:p>
    <w:p w14:paraId="6FB3F697" w14:textId="77777777" w:rsidR="00D4353E" w:rsidRDefault="005E75DD">
      <w:pPr>
        <w:pStyle w:val="Bibliography"/>
      </w:pPr>
      <w:bookmarkStart w:id="131" w:name="ref-sulikowski_seasonal_2016"/>
      <w:bookmarkEnd w:id="130"/>
      <w:proofErr w:type="gramStart"/>
      <w:r>
        <w:t>Sulikowski, James A, Carolyn R Wheeler, Austin J Gallagher, Bianca K Prohaska, Joseph A Langan, and Neil Hammerschlag.</w:t>
      </w:r>
      <w:proofErr w:type="gramEnd"/>
      <w:r>
        <w:t xml:space="preserve"> 2016. “Seasonal and Life-Stage Variation in the </w:t>
      </w:r>
      <w:r>
        <w:lastRenderedPageBreak/>
        <w:t xml:space="preserve">Reproductive Ecology of a Marine Apex Predator, the Tiger Shark Galeocerdo Cuvier, at a Protected Female-Dominated Site.” </w:t>
      </w:r>
      <w:r>
        <w:rPr>
          <w:i/>
        </w:rPr>
        <w:t>Aquatic Biology</w:t>
      </w:r>
      <w:r>
        <w:t xml:space="preserve"> 24 (3): 175–84.</w:t>
      </w:r>
    </w:p>
    <w:p w14:paraId="6607EB6D" w14:textId="77777777" w:rsidR="00D4353E" w:rsidRDefault="005E75DD">
      <w:pPr>
        <w:pStyle w:val="Bibliography"/>
      </w:pPr>
      <w:bookmarkStart w:id="132" w:name="ref-taylor_stock-recruitment_2013"/>
      <w:bookmarkEnd w:id="131"/>
      <w:r>
        <w:t xml:space="preserve">Taylor, Ian G., Vladlena Gertseva, Richard D. Methot, and Mark N. Maunder. 2013. “A StockRecruitment Relationship Based on Pre-Recruit Survival, Illustrated with Application to Spiny Dogfish Shark.” </w:t>
      </w:r>
      <w:r>
        <w:rPr>
          <w:i/>
        </w:rPr>
        <w:t>Fisheries Research</w:t>
      </w:r>
      <w:r>
        <w:t xml:space="preserve"> 142: 15–21. </w:t>
      </w:r>
      <w:hyperlink r:id="rId38">
        <w:r>
          <w:rPr>
            <w:rStyle w:val="Hyperlink"/>
          </w:rPr>
          <w:t>https://doi.org/10.1016/j.fishres.2012.04.018</w:t>
        </w:r>
      </w:hyperlink>
      <w:r>
        <w:t>.</w:t>
      </w:r>
    </w:p>
    <w:p w14:paraId="58DF9614" w14:textId="77777777" w:rsidR="00D4353E" w:rsidRDefault="005E75DD">
      <w:pPr>
        <w:pStyle w:val="Bibliography"/>
      </w:pPr>
      <w:bookmarkStart w:id="133" w:name="ref-taylor_living_2016"/>
      <w:bookmarkEnd w:id="132"/>
      <w:proofErr w:type="gramStart"/>
      <w:r>
        <w:t>Taylor, S. M., A. V. Harry, and M. B. Bennett.</w:t>
      </w:r>
      <w:proofErr w:type="gramEnd"/>
      <w:r>
        <w:t xml:space="preserve"> 2016. “Living on the Edge: Latitudinal Variations in the Reproductive Biology of Two Coastal Species of Sharks.” </w:t>
      </w:r>
      <w:r>
        <w:rPr>
          <w:i/>
        </w:rPr>
        <w:t>Journal of Fish Biology</w:t>
      </w:r>
      <w:r>
        <w:t xml:space="preserve"> 89 (5): 2399–2418. </w:t>
      </w:r>
      <w:hyperlink r:id="rId39">
        <w:r>
          <w:rPr>
            <w:rStyle w:val="Hyperlink"/>
          </w:rPr>
          <w:t>https://doi.org/10.1111/jfb.13126</w:t>
        </w:r>
      </w:hyperlink>
      <w:r>
        <w:t>.</w:t>
      </w:r>
    </w:p>
    <w:p w14:paraId="148D632C" w14:textId="77777777" w:rsidR="00D4353E" w:rsidRDefault="005E75DD">
      <w:pPr>
        <w:pStyle w:val="Bibliography"/>
      </w:pPr>
      <w:bookmarkStart w:id="134" w:name="ref-tribuzio_life_2012"/>
      <w:bookmarkEnd w:id="133"/>
      <w:proofErr w:type="gramStart"/>
      <w:r>
        <w:t>Tribuzio, C. A., and G. H. Kruse.</w:t>
      </w:r>
      <w:proofErr w:type="gramEnd"/>
      <w:r>
        <w:t xml:space="preserve"> 2012. “Life History Characteristics of a Lightly Exploited Stock of Squalus Suckleyi.” </w:t>
      </w:r>
      <w:r>
        <w:rPr>
          <w:i/>
        </w:rPr>
        <w:t>Journal of Fish Biology</w:t>
      </w:r>
      <w:r>
        <w:t xml:space="preserve"> 80 (5): 1159–80. </w:t>
      </w:r>
      <w:hyperlink r:id="rId40">
        <w:r>
          <w:rPr>
            <w:rStyle w:val="Hyperlink"/>
          </w:rPr>
          <w:t>https://doi.org/10.1111/j.1095-8649.2012.03241.x</w:t>
        </w:r>
      </w:hyperlink>
      <w:r>
        <w:t>.</w:t>
      </w:r>
    </w:p>
    <w:p w14:paraId="0F2243AA" w14:textId="77777777" w:rsidR="00D4353E" w:rsidRDefault="005E75DD">
      <w:pPr>
        <w:pStyle w:val="Bibliography"/>
      </w:pPr>
      <w:bookmarkStart w:id="135" w:name="ref-trinnie_reproductive_2016"/>
      <w:bookmarkEnd w:id="134"/>
      <w:proofErr w:type="gramStart"/>
      <w:r>
        <w:t>Trinnie, Fabian I., Terence I. Walker, Paul L. Jones, and Laurie J. Laurenson.</w:t>
      </w:r>
      <w:proofErr w:type="gramEnd"/>
      <w:r>
        <w:t xml:space="preserve"> 2016. “Reproductive Cycle of Urolophus Cruciatus in South-Eastern Australia: Does the Species Exhibit Obligate or Facultative Diapause?” </w:t>
      </w:r>
      <w:r>
        <w:rPr>
          <w:i/>
        </w:rPr>
        <w:t>Marine Biology</w:t>
      </w:r>
      <w:r>
        <w:t xml:space="preserve"> 163 (11): 226. </w:t>
      </w:r>
      <w:hyperlink r:id="rId41">
        <w:r>
          <w:rPr>
            <w:rStyle w:val="Hyperlink"/>
          </w:rPr>
          <w:t>https://doi.org/10.1007/s00227-016-2976-x</w:t>
        </w:r>
      </w:hyperlink>
      <w:r>
        <w:t>.</w:t>
      </w:r>
    </w:p>
    <w:p w14:paraId="308A7879" w14:textId="77777777" w:rsidR="00D4353E" w:rsidRDefault="005E75DD">
      <w:pPr>
        <w:pStyle w:val="Bibliography"/>
      </w:pPr>
      <w:bookmarkStart w:id="136" w:name="ref-trinnie_reproductive_2009"/>
      <w:bookmarkEnd w:id="135"/>
      <w:proofErr w:type="gramStart"/>
      <w:r>
        <w:t>Trinnie, F. I., T. I. Walker, P. L. Jones, and L. J. Laurenson.</w:t>
      </w:r>
      <w:proofErr w:type="gramEnd"/>
      <w:r>
        <w:t xml:space="preserve"> 2009. “Reproductive Biology of the Eastern Shovelnose Stingaree </w:t>
      </w:r>
      <w:r>
        <w:rPr>
          <w:i/>
        </w:rPr>
        <w:t>Trygonoptera</w:t>
      </w:r>
      <w:r>
        <w:t xml:space="preserve"> </w:t>
      </w:r>
      <w:r>
        <w:rPr>
          <w:i/>
        </w:rPr>
        <w:t>Imitata</w:t>
      </w:r>
      <w:r>
        <w:t xml:space="preserve"> from South-Eastern Australia.” </w:t>
      </w:r>
      <w:r>
        <w:rPr>
          <w:i/>
        </w:rPr>
        <w:t>Marine and Freshwater Research</w:t>
      </w:r>
      <w:r>
        <w:t xml:space="preserve"> 60: 845–60.</w:t>
      </w:r>
    </w:p>
    <w:p w14:paraId="4B3C77C6" w14:textId="77777777" w:rsidR="00D4353E" w:rsidRDefault="005E75DD">
      <w:pPr>
        <w:pStyle w:val="Bibliography"/>
      </w:pPr>
      <w:bookmarkStart w:id="137" w:name="ref-walker_reproduction_2005"/>
      <w:bookmarkEnd w:id="136"/>
      <w:r>
        <w:t xml:space="preserve">Walker, T. I. 2005. </w:t>
      </w:r>
      <w:proofErr w:type="gramStart"/>
      <w:r>
        <w:t>“Reproduction in Fisheries Science.”</w:t>
      </w:r>
      <w:proofErr w:type="gramEnd"/>
      <w:r>
        <w:t xml:space="preserve"> In </w:t>
      </w:r>
      <w:r>
        <w:rPr>
          <w:i/>
        </w:rPr>
        <w:t>Reproductive Biology and Phylogeny of Chondrichthyans: Sharks, Batoids, and Chimaeras</w:t>
      </w:r>
      <w:r>
        <w:t>, edited by W. C. Hamlett, 81–127. Enfield: Science Publishers Inc.</w:t>
      </w:r>
    </w:p>
    <w:p w14:paraId="69CBBB26" w14:textId="77777777" w:rsidR="00D4353E" w:rsidRDefault="005E75DD">
      <w:pPr>
        <w:pStyle w:val="Bibliography"/>
      </w:pPr>
      <w:bookmarkStart w:id="138" w:name="ref-walker_spatial_2007"/>
      <w:bookmarkEnd w:id="137"/>
      <w:r>
        <w:t xml:space="preserve">———. 2007. “Spatial and Temporal Variation in the Reproductive Biology of Gummy Shark </w:t>
      </w:r>
      <w:r>
        <w:rPr>
          <w:i/>
        </w:rPr>
        <w:t>Mustelus Antarcticus</w:t>
      </w:r>
      <w:r>
        <w:t xml:space="preserve"> (</w:t>
      </w:r>
      <w:proofErr w:type="gramStart"/>
      <w:r>
        <w:t>Chondrichthyes :</w:t>
      </w:r>
      <w:proofErr w:type="gramEnd"/>
      <w:r>
        <w:t xml:space="preserve"> Triakidae) Harvested Off Southern Australia.” </w:t>
      </w:r>
      <w:r>
        <w:rPr>
          <w:i/>
        </w:rPr>
        <w:t>Marine and Freshwater Research</w:t>
      </w:r>
      <w:r>
        <w:t xml:space="preserve"> 58: 67–97. </w:t>
      </w:r>
      <w:hyperlink r:id="rId42">
        <w:r>
          <w:rPr>
            <w:rStyle w:val="Hyperlink"/>
          </w:rPr>
          <w:t>https://doi.org/10.1071/MF06074</w:t>
        </w:r>
      </w:hyperlink>
      <w:r>
        <w:t>.</w:t>
      </w:r>
    </w:p>
    <w:p w14:paraId="47D780F0" w14:textId="77777777" w:rsidR="00D4353E" w:rsidRDefault="005E75DD">
      <w:pPr>
        <w:pStyle w:val="Bibliography"/>
      </w:pPr>
      <w:bookmarkStart w:id="139" w:name="ref-walker_fishery_1992"/>
      <w:bookmarkEnd w:id="138"/>
      <w:r>
        <w:t xml:space="preserve">Walker, TI. 1992. “Fishery Simulation Model for Sharks Applied to the Gummy Shark, Mustelus Antarcticus Gunther, from Southern Australian Waters.” </w:t>
      </w:r>
      <w:r>
        <w:rPr>
          <w:i/>
        </w:rPr>
        <w:t>Marine and Freshwater Research</w:t>
      </w:r>
      <w:r>
        <w:t xml:space="preserve"> 43 (1): 195–212.</w:t>
      </w:r>
    </w:p>
    <w:p w14:paraId="317A52C0" w14:textId="77777777" w:rsidR="00D4353E" w:rsidRDefault="005E75DD">
      <w:pPr>
        <w:pStyle w:val="Bibliography"/>
      </w:pPr>
      <w:bookmarkStart w:id="140" w:name="ref-xiao_demographic_2000"/>
      <w:bookmarkEnd w:id="139"/>
      <w:proofErr w:type="gramStart"/>
      <w:r>
        <w:t>Xiao, Y. S., and T. I. Walker.</w:t>
      </w:r>
      <w:proofErr w:type="gramEnd"/>
      <w:r>
        <w:t xml:space="preserve"> 2000. “Demographic Analysis of Gummy Shark (</w:t>
      </w:r>
      <w:r>
        <w:rPr>
          <w:i/>
        </w:rPr>
        <w:t>Mustelus Antarcticus</w:t>
      </w:r>
      <w:r>
        <w:t>) and School Shark (</w:t>
      </w:r>
      <w:r>
        <w:rPr>
          <w:i/>
        </w:rPr>
        <w:t>Galeorhinus Galeus</w:t>
      </w:r>
      <w:r>
        <w:t xml:space="preserve">) Off Southern Australia by Applying a Generalized Lotka Equation and Its Dual Equation.” </w:t>
      </w:r>
      <w:r>
        <w:rPr>
          <w:i/>
        </w:rPr>
        <w:t>Canadian Journal of Fisheries and Aquatic Sciences</w:t>
      </w:r>
      <w:r>
        <w:t xml:space="preserve"> 57 (January): 214–22. </w:t>
      </w:r>
      <w:hyperlink r:id="rId43">
        <w:r>
          <w:rPr>
            <w:rStyle w:val="Hyperlink"/>
          </w:rPr>
          <w:t>https://doi.org/10.1139/f99-224</w:t>
        </w:r>
      </w:hyperlink>
      <w:r>
        <w:t>.</w:t>
      </w:r>
    </w:p>
    <w:p w14:paraId="3CC5683E" w14:textId="77777777" w:rsidR="00D4353E" w:rsidRDefault="005E75DD">
      <w:pPr>
        <w:pStyle w:val="Bibliography"/>
      </w:pPr>
      <w:bookmarkStart w:id="141" w:name="ref-zuur_analyzing_2007"/>
      <w:bookmarkEnd w:id="140"/>
      <w:proofErr w:type="gramStart"/>
      <w:r>
        <w:t>Zuur, Alain, Elena N Ieno, and Graham M Smith.</w:t>
      </w:r>
      <w:proofErr w:type="gramEnd"/>
      <w:r>
        <w:t xml:space="preserve"> 2007. </w:t>
      </w:r>
      <w:r>
        <w:rPr>
          <w:i/>
        </w:rPr>
        <w:t>Anal</w:t>
      </w:r>
      <w:bookmarkStart w:id="142" w:name="_GoBack"/>
      <w:bookmarkEnd w:id="142"/>
      <w:r>
        <w:rPr>
          <w:i/>
        </w:rPr>
        <w:t>yzing Ecological Data</w:t>
      </w:r>
      <w:r>
        <w:t xml:space="preserve">. </w:t>
      </w:r>
      <w:proofErr w:type="gramStart"/>
      <w:r>
        <w:t>Springer Science &amp; Business Media.</w:t>
      </w:r>
      <w:bookmarkEnd w:id="80"/>
      <w:bookmarkEnd w:id="141"/>
      <w:proofErr w:type="gramEnd"/>
    </w:p>
    <w:sectPr w:rsidR="00D4353E">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7" w:author="Andrew Piercy" w:date="2020-10-05T13:38:00Z" w:initials="AP">
    <w:p w14:paraId="65CEA295" w14:textId="77777777" w:rsidR="000B1016" w:rsidRDefault="000B1016">
      <w:pPr>
        <w:pStyle w:val="CommentText"/>
      </w:pPr>
      <w:r>
        <w:rPr>
          <w:rStyle w:val="CommentReference"/>
        </w:rPr>
        <w:annotationRef/>
      </w:r>
      <w:r>
        <w:t>Author?</w:t>
      </w:r>
    </w:p>
  </w:comment>
  <w:comment w:id="28" w:author="Andrew Piercy" w:date="2020-10-05T13:48:00Z" w:initials="AP">
    <w:p w14:paraId="43402B09" w14:textId="77777777" w:rsidR="000B1016" w:rsidRDefault="000B1016">
      <w:pPr>
        <w:pStyle w:val="CommentText"/>
      </w:pPr>
      <w:r>
        <w:rPr>
          <w:rStyle w:val="CommentReference"/>
        </w:rPr>
        <w:annotationRef/>
      </w:r>
      <w:r>
        <w:t>I don’t see table 1. Ah, found it in your email!  None of the figures have figure numbers in their text (perhaps it is a format issue with word).</w:t>
      </w:r>
    </w:p>
  </w:comment>
  <w:comment w:id="38" w:author="Ivy" w:date="2020-10-14T12:44:00Z" w:initials="I">
    <w:p w14:paraId="1B7CC65F" w14:textId="635FCF7F" w:rsidR="00E96AB4" w:rsidRDefault="00E96AB4">
      <w:pPr>
        <w:pStyle w:val="CommentText"/>
      </w:pPr>
      <w:r>
        <w:rPr>
          <w:rStyle w:val="CommentReference"/>
        </w:rPr>
        <w:annotationRef/>
      </w:r>
      <w:r>
        <w:t>Not sure I follow this – does this mean all mature animals are assumed to be in maternal condition?</w:t>
      </w:r>
    </w:p>
  </w:comment>
  <w:comment w:id="42" w:author="Andrew Piercy" w:date="2020-10-05T13:55:00Z" w:initials="AP">
    <w:p w14:paraId="0FBFCA3F" w14:textId="77777777" w:rsidR="000B1016" w:rsidRDefault="000B1016">
      <w:pPr>
        <w:pStyle w:val="CommentText"/>
      </w:pPr>
      <w:r>
        <w:rPr>
          <w:rStyle w:val="CommentReference"/>
        </w:rPr>
        <w:annotationRef/>
      </w:r>
      <w:r>
        <w:t>Should this be listed as Harry et al. 2013? Perhaps this is journal specific?</w:t>
      </w:r>
    </w:p>
  </w:comment>
  <w:comment w:id="45" w:author="Andrew Piercy" w:date="2020-10-14T12:48:00Z" w:initials="AP">
    <w:p w14:paraId="4BBE7B6C" w14:textId="5816D7D9" w:rsidR="000B1016" w:rsidRDefault="000B1016">
      <w:pPr>
        <w:pStyle w:val="CommentText"/>
      </w:pPr>
      <w:r>
        <w:rPr>
          <w:rStyle w:val="CommentReference"/>
        </w:rPr>
        <w:annotationRef/>
      </w:r>
      <w:r>
        <w:t xml:space="preserve">It has been a while since I have done any fisheries modeling, so forgive my ignorance, but I am not sure I understand why this would fail if using length at which 99% of females were mature.  Would it </w:t>
      </w:r>
      <w:r w:rsidR="00E96AB4">
        <w:t xml:space="preserve">be </w:t>
      </w:r>
      <w:r>
        <w:t>worth expanding on that here?</w:t>
      </w:r>
    </w:p>
  </w:comment>
  <w:comment w:id="46" w:author="Ivy" w:date="2020-10-14T12:56:00Z" w:initials="I">
    <w:p w14:paraId="12FA275C" w14:textId="7C77E1C3" w:rsidR="00E96AB4" w:rsidRDefault="00E96AB4">
      <w:pPr>
        <w:pStyle w:val="CommentText"/>
      </w:pPr>
      <w:r>
        <w:rPr>
          <w:rStyle w:val="CommentReference"/>
        </w:rPr>
        <w:annotationRef/>
      </w:r>
      <w:r>
        <w:t xml:space="preserve">Yeah, same comment here – </w:t>
      </w:r>
      <w:r w:rsidR="000D4FAB">
        <w:t xml:space="preserve">would this be a sample size problem, </w:t>
      </w:r>
      <w:proofErr w:type="spellStart"/>
      <w:r w:rsidR="000D4FAB">
        <w:t>ie</w:t>
      </w:r>
      <w:proofErr w:type="spellEnd"/>
      <w:r w:rsidR="000D4FAB">
        <w:t xml:space="preserve"> not enough females in maternal condition sampled, or possibly due to longer reproductive periodicity? As this is meant to be a sort of guide, it may be useful to briefly explain why these situations would occur, followed up with a longer description in the discussion</w:t>
      </w:r>
    </w:p>
  </w:comment>
  <w:comment w:id="50" w:author="Andrew Piercy" w:date="2020-10-05T14:28:00Z" w:initials="AP">
    <w:p w14:paraId="6591C256" w14:textId="77777777" w:rsidR="000B1016" w:rsidRDefault="000B1016">
      <w:pPr>
        <w:pStyle w:val="CommentText"/>
      </w:pPr>
      <w:r>
        <w:rPr>
          <w:rStyle w:val="CommentReference"/>
        </w:rPr>
        <w:annotationRef/>
      </w:r>
      <w:r>
        <w:t>Springer did not actually say it was biennial but rather it was no oftener than every other year.  Perhaps we could say “…that was assumed to have a biennial reproductive cycle bases upon data that showed reproduction was not annual (Springer 1960).”</w:t>
      </w:r>
    </w:p>
  </w:comment>
  <w:comment w:id="54" w:author="Andrew Piercy" w:date="2020-10-05T15:20:00Z" w:initials="AP">
    <w:p w14:paraId="23D950DC" w14:textId="77777777" w:rsidR="000B1016" w:rsidRDefault="000B1016">
      <w:pPr>
        <w:pStyle w:val="CommentText"/>
      </w:pPr>
      <w:r>
        <w:rPr>
          <w:rStyle w:val="CommentReference"/>
        </w:rPr>
        <w:annotationRef/>
      </w:r>
      <w:r>
        <w:t xml:space="preserve">Thoughts on why this is so uncertain? </w:t>
      </w:r>
    </w:p>
  </w:comment>
  <w:comment w:id="55" w:author="Andrew Piercy" w:date="2020-10-05T15:50:00Z" w:initials="AP">
    <w:p w14:paraId="2F37A25A" w14:textId="22F996A9" w:rsidR="000B1016" w:rsidRDefault="000B1016">
      <w:pPr>
        <w:pStyle w:val="CommentText"/>
      </w:pPr>
      <w:r>
        <w:rPr>
          <w:rStyle w:val="CommentReference"/>
        </w:rPr>
        <w:annotationRef/>
      </w:r>
      <w:r>
        <w:t xml:space="preserve">What happens if you fix it at a high number? </w:t>
      </w:r>
      <w:proofErr w:type="gramStart"/>
      <w:r>
        <w:t>0.60 ,</w:t>
      </w:r>
      <w:proofErr w:type="gramEnd"/>
      <w:r>
        <w:t xml:space="preserve"> 0.70?</w:t>
      </w:r>
    </w:p>
  </w:comment>
  <w:comment w:id="56" w:author="Andrew Piercy" w:date="2020-10-05T14:46:00Z" w:initials="AP">
    <w:p w14:paraId="62FFC5D0" w14:textId="77777777" w:rsidR="000B1016" w:rsidRDefault="000B1016">
      <w:pPr>
        <w:pStyle w:val="CommentText"/>
      </w:pPr>
      <w:r>
        <w:rPr>
          <w:rStyle w:val="CommentReference"/>
        </w:rPr>
        <w:annotationRef/>
      </w:r>
      <w:r>
        <w:t>I am generally a fan of AIC but I recall reading in recent years a study that called AIC into question.  Is there an alternative test, that you are comfortable with, that could be done to compare the models that could then be referenced in addition to AIC.</w:t>
      </w:r>
    </w:p>
  </w:comment>
  <w:comment w:id="57" w:author="Andrew Piercy" w:date="2020-10-05T15:46:00Z" w:initials="AP">
    <w:p w14:paraId="095497C1" w14:textId="77777777" w:rsidR="000B1016" w:rsidRDefault="000B1016">
      <w:pPr>
        <w:pStyle w:val="CommentText"/>
      </w:pPr>
      <w:r>
        <w:rPr>
          <w:rStyle w:val="CommentReference"/>
        </w:rPr>
        <w:annotationRef/>
      </w:r>
      <w:r>
        <w:t>Is this meaningful?  I mean we are comparing .48 to .50 which is not much of a difference.</w:t>
      </w:r>
    </w:p>
  </w:comment>
  <w:comment w:id="60" w:author="Andrew Piercy" w:date="2020-10-05T15:48:00Z" w:initials="AP">
    <w:p w14:paraId="18DE5386" w14:textId="781B90FC" w:rsidR="000B1016" w:rsidRDefault="000B1016">
      <w:pPr>
        <w:pStyle w:val="CommentText"/>
      </w:pPr>
      <w:r>
        <w:rPr>
          <w:rStyle w:val="CommentReference"/>
        </w:rPr>
        <w:annotationRef/>
      </w:r>
      <w:r>
        <w:t>This supports the idea that even though we had a lot of sandbars, we may not have had enough.  Perhaps we can expand upon that in the discussion.</w:t>
      </w:r>
    </w:p>
  </w:comment>
  <w:comment w:id="63" w:author="Andrew Piercy" w:date="2020-10-05T15:25:00Z" w:initials="AP">
    <w:p w14:paraId="0D4E7CC4" w14:textId="77777777" w:rsidR="000B1016" w:rsidRDefault="000B1016">
      <w:pPr>
        <w:pStyle w:val="CommentText"/>
      </w:pPr>
      <w:r>
        <w:rPr>
          <w:rStyle w:val="CommentReference"/>
        </w:rPr>
        <w:annotationRef/>
      </w:r>
      <w:r>
        <w:t xml:space="preserve">So </w:t>
      </w:r>
      <w:proofErr w:type="spellStart"/>
      <w:r>
        <w:t>Pmax</w:t>
      </w:r>
      <w:proofErr w:type="spellEnd"/>
      <w:r>
        <w:t xml:space="preserve"> is the maximum proportion of mature females that could be maternal.  Is there a Pave of average proportion of mature females that are maternal?  It is strange that the observed data from sandbar shark studies don’t support biennial yet this analysis does.  </w:t>
      </w:r>
    </w:p>
  </w:comment>
  <w:comment w:id="64" w:author="Andrew Piercy" w:date="2020-10-05T14:59:00Z" w:initials="AP">
    <w:p w14:paraId="171520C8" w14:textId="77777777" w:rsidR="000B1016" w:rsidRDefault="000B1016">
      <w:pPr>
        <w:pStyle w:val="CommentText"/>
      </w:pPr>
      <w:r>
        <w:rPr>
          <w:rStyle w:val="CommentReference"/>
        </w:rPr>
        <w:annotationRef/>
      </w:r>
      <w:r>
        <w:t>L50?</w:t>
      </w:r>
    </w:p>
  </w:comment>
  <w:comment w:id="65" w:author="Andrew Piercy" w:date="2020-10-05T15:28:00Z" w:initials="AP">
    <w:p w14:paraId="20974744" w14:textId="77777777" w:rsidR="000B1016" w:rsidRDefault="000B1016">
      <w:pPr>
        <w:pStyle w:val="CommentText"/>
      </w:pPr>
      <w:r>
        <w:rPr>
          <w:rStyle w:val="CommentReference"/>
        </w:rPr>
        <w:annotationRef/>
      </w:r>
      <w:r>
        <w:t>Perhaps this is a limitation of the models.  Can you simulate this and see if a tighter time period of attaining maturity affects this?</w:t>
      </w:r>
    </w:p>
  </w:comment>
  <w:comment w:id="66" w:author="Andrew Piercy" w:date="2020-10-05T15:12:00Z" w:initials="AP">
    <w:p w14:paraId="6695AE6D" w14:textId="77777777" w:rsidR="000B1016" w:rsidRDefault="000B1016">
      <w:pPr>
        <w:pStyle w:val="CommentText"/>
      </w:pPr>
      <w:r>
        <w:rPr>
          <w:rStyle w:val="CommentReference"/>
        </w:rPr>
        <w:annotationRef/>
      </w:r>
      <w:r>
        <w:t>This is certainly possible, but I am not sure I see how this conclusion was reached.  Perhaps spell it out for the reader?</w:t>
      </w:r>
    </w:p>
  </w:comment>
  <w:comment w:id="67" w:author="Andrew Piercy" w:date="2020-10-05T15:03:00Z" w:initials="AP">
    <w:p w14:paraId="17518AAE" w14:textId="77777777" w:rsidR="000B1016" w:rsidRDefault="000B1016">
      <w:pPr>
        <w:pStyle w:val="CommentText"/>
      </w:pPr>
      <w:r>
        <w:rPr>
          <w:rStyle w:val="CommentReference"/>
        </w:rPr>
        <w:annotationRef/>
      </w:r>
      <w:r>
        <w:t>I know Ivy found a bit of a correlation here, but my data did not support this, nor did we see this in the Portnoy paternity paper or in Daly-Engel paternity paper (Hawaii), or Merson’s work in the US Atlantic.</w:t>
      </w:r>
    </w:p>
  </w:comment>
  <w:comment w:id="68" w:author="Andrew Piercy" w:date="2020-10-05T15:24:00Z" w:initials="AP">
    <w:p w14:paraId="2E41EB16" w14:textId="77777777" w:rsidR="000B1016" w:rsidRDefault="000B1016">
      <w:pPr>
        <w:pStyle w:val="CommentText"/>
      </w:pPr>
      <w:r>
        <w:rPr>
          <w:rStyle w:val="CommentReference"/>
        </w:rPr>
        <w:annotationRef/>
      </w:r>
      <w:r>
        <w:t>What data support this?  If this is coming from the modeling then perhaps it can be better spelled out.  Graphical representation possible?</w:t>
      </w:r>
    </w:p>
  </w:comment>
  <w:comment w:id="70" w:author="Ivy" w:date="2020-10-14T16:55:00Z" w:initials="I">
    <w:p w14:paraId="4FCA96E0" w14:textId="033C6B25" w:rsidR="001110CF" w:rsidRDefault="001110CF" w:rsidP="001110CF">
      <w:pPr>
        <w:pStyle w:val="CommentText"/>
      </w:pPr>
      <w:r>
        <w:rPr>
          <w:rStyle w:val="CommentReference"/>
        </w:rPr>
        <w:annotationRef/>
      </w:r>
      <w:r>
        <w:t xml:space="preserve">Agreed that maybe we can propose this is the case, but I don’t think that this is </w:t>
      </w:r>
      <w:r>
        <w:t>a certain</w:t>
      </w:r>
    </w:p>
    <w:p w14:paraId="4F8CC304" w14:textId="2A0B0145" w:rsidR="001110CF" w:rsidRDefault="001110CF" w:rsidP="001110CF">
      <w:pPr>
        <w:pStyle w:val="CommentText"/>
      </w:pPr>
      <w:r>
        <w:rPr>
          <w:rStyle w:val="CommentReference"/>
        </w:rPr>
        <w:annotationRef/>
      </w:r>
    </w:p>
  </w:comment>
  <w:comment w:id="69" w:author="Ivy" w:date="2020-10-14T16:54:00Z" w:initials="I">
    <w:p w14:paraId="66B0E419" w14:textId="199C321E" w:rsidR="001110CF" w:rsidRDefault="001110CF">
      <w:pPr>
        <w:pStyle w:val="CommentText"/>
      </w:pPr>
      <w:r>
        <w:rPr>
          <w:rStyle w:val="CommentReference"/>
        </w:rPr>
        <w:annotationRef/>
      </w:r>
      <w:r>
        <w:t>It was a pretty small difference, around 2 pups over 60 cm/14 years and likely not significant</w:t>
      </w:r>
    </w:p>
  </w:comment>
  <w:comment w:id="73" w:author="Ivy" w:date="2020-10-14T16:56:00Z" w:initials="I">
    <w:p w14:paraId="3FE70AF6" w14:textId="07253C76" w:rsidR="001110CF" w:rsidRDefault="001110CF">
      <w:pPr>
        <w:pStyle w:val="CommentText"/>
      </w:pPr>
      <w:r>
        <w:rPr>
          <w:rStyle w:val="CommentReference"/>
        </w:rPr>
        <w:annotationRef/>
      </w:r>
      <w:r>
        <w:t xml:space="preserve">Castro voice: “You know </w:t>
      </w:r>
      <w:proofErr w:type="spellStart"/>
      <w:r>
        <w:t>noooothing</w:t>
      </w:r>
      <w:proofErr w:type="spellEnd"/>
      <w:r>
        <w:t xml:space="preserve"> about </w:t>
      </w:r>
      <w:proofErr w:type="spellStart"/>
      <w:r>
        <w:t>reproduuuuction</w:t>
      </w:r>
      <w:proofErr w:type="spellEnd"/>
      <w:r>
        <w:t>”</w:t>
      </w:r>
    </w:p>
  </w:comment>
  <w:comment w:id="72" w:author="Andrew Piercy" w:date="2020-10-05T15:33:00Z" w:initials="AP">
    <w:p w14:paraId="31E47579" w14:textId="77777777" w:rsidR="000B1016" w:rsidRDefault="000B1016">
      <w:pPr>
        <w:pStyle w:val="CommentText"/>
      </w:pPr>
      <w:r>
        <w:rPr>
          <w:rStyle w:val="CommentReference"/>
        </w:rPr>
        <w:annotationRef/>
      </w:r>
      <w:r>
        <w:t xml:space="preserve">This was a compromise in SEDAR as I argued for greater than biennial and Castro argued biennial.  Since my </w:t>
      </w:r>
      <w:proofErr w:type="gramStart"/>
      <w:r>
        <w:t>work  was</w:t>
      </w:r>
      <w:proofErr w:type="gramEnd"/>
      <w:r>
        <w:t xml:space="preserve"> not yet peer reviewed Castro did not agree with it.  </w:t>
      </w:r>
      <w:proofErr w:type="spellStart"/>
      <w:r>
        <w:t>Enric</w:t>
      </w:r>
      <w:proofErr w:type="spellEnd"/>
      <w:r>
        <w:t xml:space="preserve"> went with 2.5 as a compromise.</w:t>
      </w:r>
    </w:p>
  </w:comment>
  <w:comment w:id="74" w:author="Andrew Piercy" w:date="2020-10-05T15:36:00Z" w:initials="AP">
    <w:p w14:paraId="247B6B91" w14:textId="77777777" w:rsidR="000B1016" w:rsidRDefault="000B1016">
      <w:pPr>
        <w:pStyle w:val="CommentText"/>
      </w:pPr>
      <w:r>
        <w:rPr>
          <w:rStyle w:val="CommentReference"/>
        </w:rPr>
        <w:annotationRef/>
      </w:r>
      <w:r>
        <w:t>I think this could be a powerful point.  Can you elaborate on this?</w:t>
      </w:r>
    </w:p>
  </w:comment>
  <w:comment w:id="75" w:author="Andrew Piercy" w:date="2020-10-05T15:39:00Z" w:initials="AP">
    <w:p w14:paraId="2DDA4D87" w14:textId="77777777" w:rsidR="000B1016" w:rsidRDefault="000B1016">
      <w:pPr>
        <w:pStyle w:val="CommentText"/>
      </w:pPr>
      <w:r>
        <w:rPr>
          <w:rStyle w:val="CommentReference"/>
        </w:rPr>
        <w:annotationRef/>
      </w:r>
      <w:r>
        <w:t xml:space="preserve">Indeed.  I think there is the potential for great plasticity in this.  </w:t>
      </w:r>
    </w:p>
  </w:comment>
  <w:comment w:id="76" w:author="Andrew Piercy" w:date="2020-10-05T15:40:00Z" w:initials="AP">
    <w:p w14:paraId="2ADD0232" w14:textId="77777777" w:rsidR="000B1016" w:rsidRDefault="000B1016">
      <w:pPr>
        <w:pStyle w:val="CommentText"/>
      </w:pPr>
      <w:r>
        <w:rPr>
          <w:rStyle w:val="CommentReference"/>
        </w:rPr>
        <w:annotationRef/>
      </w:r>
      <w:r>
        <w:t>Not sure what this is trying to say.  Maybe just worded differently.</w:t>
      </w:r>
    </w:p>
  </w:comment>
  <w:comment w:id="82" w:author="Andrew Piercy" w:date="2020-10-05T15:51:00Z" w:initials="AP">
    <w:p w14:paraId="62E9B1EC" w14:textId="682BD111" w:rsidR="000B1016" w:rsidRDefault="000B1016">
      <w:pPr>
        <w:pStyle w:val="CommentText"/>
      </w:pPr>
      <w:r>
        <w:rPr>
          <w:rStyle w:val="CommentReference"/>
        </w:rPr>
        <w:annotationRef/>
      </w:r>
      <w:r>
        <w:t>Still needed?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5CEA295" w15:done="0"/>
  <w15:commentEx w15:paraId="43402B09" w15:done="0"/>
  <w15:commentEx w15:paraId="0FBFCA3F" w15:done="0"/>
  <w15:commentEx w15:paraId="4BBE7B6C" w15:done="0"/>
  <w15:commentEx w15:paraId="6591C256" w15:done="0"/>
  <w15:commentEx w15:paraId="23D950DC" w15:done="0"/>
  <w15:commentEx w15:paraId="2F37A25A" w15:done="0"/>
  <w15:commentEx w15:paraId="62FFC5D0" w15:done="0"/>
  <w15:commentEx w15:paraId="095497C1" w15:done="0"/>
  <w15:commentEx w15:paraId="18DE5386" w15:done="0"/>
  <w15:commentEx w15:paraId="0D4E7CC4" w15:done="0"/>
  <w15:commentEx w15:paraId="171520C8" w15:done="0"/>
  <w15:commentEx w15:paraId="20974744" w15:done="0"/>
  <w15:commentEx w15:paraId="6695AE6D" w15:done="0"/>
  <w15:commentEx w15:paraId="17518AAE" w15:done="0"/>
  <w15:commentEx w15:paraId="2E41EB16" w15:done="0"/>
  <w15:commentEx w15:paraId="31E47579" w15:done="0"/>
  <w15:commentEx w15:paraId="247B6B91" w15:done="0"/>
  <w15:commentEx w15:paraId="2DDA4D87" w15:done="0"/>
  <w15:commentEx w15:paraId="2ADD0232" w15:done="0"/>
  <w15:commentEx w15:paraId="62E9B1E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25A072" w16cex:dateUtc="2020-10-05T17:38:00Z"/>
  <w16cex:commentExtensible w16cex:durableId="2325A2C5" w16cex:dateUtc="2020-10-05T17:48:00Z"/>
  <w16cex:commentExtensible w16cex:durableId="2325A44F" w16cex:dateUtc="2020-10-05T17:55:00Z"/>
  <w16cex:commentExtensible w16cex:durableId="2325AABC" w16cex:dateUtc="2020-10-05T18:22:00Z"/>
  <w16cex:commentExtensible w16cex:durableId="2325ABF9" w16cex:dateUtc="2020-10-05T18:28:00Z"/>
  <w16cex:commentExtensible w16cex:durableId="2325B826" w16cex:dateUtc="2020-10-05T19:20:00Z"/>
  <w16cex:commentExtensible w16cex:durableId="2325BF37" w16cex:dateUtc="2020-10-05T19:50:00Z"/>
  <w16cex:commentExtensible w16cex:durableId="2325B03C" w16cex:dateUtc="2020-10-05T18:46:00Z"/>
  <w16cex:commentExtensible w16cex:durableId="2325BE3D" w16cex:dateUtc="2020-10-05T19:46:00Z"/>
  <w16cex:commentExtensible w16cex:durableId="2325BEC1" w16cex:dateUtc="2020-10-05T19:48:00Z"/>
  <w16cex:commentExtensible w16cex:durableId="2325B958" w16cex:dateUtc="2020-10-05T19:25:00Z"/>
  <w16cex:commentExtensible w16cex:durableId="2325B36F" w16cex:dateUtc="2020-10-05T18:59:00Z"/>
  <w16cex:commentExtensible w16cex:durableId="2325BA35" w16cex:dateUtc="2020-10-05T19:28:00Z"/>
  <w16cex:commentExtensible w16cex:durableId="2325B659" w16cex:dateUtc="2020-10-05T19:12:00Z"/>
  <w16cex:commentExtensible w16cex:durableId="2325B44A" w16cex:dateUtc="2020-10-05T19:03:00Z"/>
  <w16cex:commentExtensible w16cex:durableId="2325B928" w16cex:dateUtc="2020-10-05T19:24:00Z"/>
  <w16cex:commentExtensible w16cex:durableId="2325BB3C" w16cex:dateUtc="2020-10-05T19:33:00Z"/>
  <w16cex:commentExtensible w16cex:durableId="2325BBED" w16cex:dateUtc="2020-10-05T19:36:00Z"/>
  <w16cex:commentExtensible w16cex:durableId="2325BCA6" w16cex:dateUtc="2020-10-05T19:39:00Z"/>
  <w16cex:commentExtensible w16cex:durableId="2325BCEA" w16cex:dateUtc="2020-10-05T19:40:00Z"/>
  <w16cex:commentExtensible w16cex:durableId="2325BF76" w16cex:dateUtc="2020-10-05T19: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5CEA295" w16cid:durableId="2325A072"/>
  <w16cid:commentId w16cid:paraId="43402B09" w16cid:durableId="2325A2C5"/>
  <w16cid:commentId w16cid:paraId="0FBFCA3F" w16cid:durableId="2325A44F"/>
  <w16cid:commentId w16cid:paraId="4BBE7B6C" w16cid:durableId="2325AABC"/>
  <w16cid:commentId w16cid:paraId="6591C256" w16cid:durableId="2325ABF9"/>
  <w16cid:commentId w16cid:paraId="23D950DC" w16cid:durableId="2325B826"/>
  <w16cid:commentId w16cid:paraId="2F37A25A" w16cid:durableId="2325BF37"/>
  <w16cid:commentId w16cid:paraId="62FFC5D0" w16cid:durableId="2325B03C"/>
  <w16cid:commentId w16cid:paraId="095497C1" w16cid:durableId="2325BE3D"/>
  <w16cid:commentId w16cid:paraId="18DE5386" w16cid:durableId="2325BEC1"/>
  <w16cid:commentId w16cid:paraId="0D4E7CC4" w16cid:durableId="2325B958"/>
  <w16cid:commentId w16cid:paraId="171520C8" w16cid:durableId="2325B36F"/>
  <w16cid:commentId w16cid:paraId="20974744" w16cid:durableId="2325BA35"/>
  <w16cid:commentId w16cid:paraId="6695AE6D" w16cid:durableId="2325B659"/>
  <w16cid:commentId w16cid:paraId="17518AAE" w16cid:durableId="2325B44A"/>
  <w16cid:commentId w16cid:paraId="2E41EB16" w16cid:durableId="2325B928"/>
  <w16cid:commentId w16cid:paraId="31E47579" w16cid:durableId="2325BB3C"/>
  <w16cid:commentId w16cid:paraId="247B6B91" w16cid:durableId="2325BBED"/>
  <w16cid:commentId w16cid:paraId="2DDA4D87" w16cid:durableId="2325BCA6"/>
  <w16cid:commentId w16cid:paraId="2ADD0232" w16cid:durableId="2325BCEA"/>
  <w16cid:commentId w16cid:paraId="62E9B1EC" w16cid:durableId="2325BF76"/>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2748FA1" w14:textId="77777777" w:rsidR="00B80301" w:rsidRDefault="00B80301">
      <w:pPr>
        <w:spacing w:after="0"/>
      </w:pPr>
      <w:r>
        <w:separator/>
      </w:r>
    </w:p>
  </w:endnote>
  <w:endnote w:type="continuationSeparator" w:id="0">
    <w:p w14:paraId="02B56A6E" w14:textId="77777777" w:rsidR="00B80301" w:rsidRDefault="00B8030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36CA3B6" w14:textId="77777777" w:rsidR="00B80301" w:rsidRDefault="00B80301">
      <w:r>
        <w:separator/>
      </w:r>
    </w:p>
  </w:footnote>
  <w:footnote w:type="continuationSeparator" w:id="0">
    <w:p w14:paraId="517D2119" w14:textId="77777777" w:rsidR="00B80301" w:rsidRDefault="00B8030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C1AE401"/>
    <w:multiLevelType w:val="multilevel"/>
    <w:tmpl w:val="F50C94A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ndrew Piercy">
    <w15:presenceInfo w15:providerId="AD" w15:userId="S::apiercy2@valenciacollege.edu::59a1502f-464f-42f7-84eb-bfb6d0c04f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42484"/>
    <w:rsid w:val="000B1016"/>
    <w:rsid w:val="000C00AC"/>
    <w:rsid w:val="000D4FAB"/>
    <w:rsid w:val="001110CF"/>
    <w:rsid w:val="003915C0"/>
    <w:rsid w:val="0039641B"/>
    <w:rsid w:val="004E29B3"/>
    <w:rsid w:val="00590D07"/>
    <w:rsid w:val="005B0B8B"/>
    <w:rsid w:val="005E75DD"/>
    <w:rsid w:val="0074473D"/>
    <w:rsid w:val="00784D58"/>
    <w:rsid w:val="007C08AA"/>
    <w:rsid w:val="007E271A"/>
    <w:rsid w:val="007F3338"/>
    <w:rsid w:val="00810405"/>
    <w:rsid w:val="0086040F"/>
    <w:rsid w:val="0089518C"/>
    <w:rsid w:val="008D6863"/>
    <w:rsid w:val="00A25E30"/>
    <w:rsid w:val="00A260D4"/>
    <w:rsid w:val="00B80301"/>
    <w:rsid w:val="00B86B75"/>
    <w:rsid w:val="00BC48D5"/>
    <w:rsid w:val="00BF70E7"/>
    <w:rsid w:val="00C120E4"/>
    <w:rsid w:val="00C36279"/>
    <w:rsid w:val="00CE0971"/>
    <w:rsid w:val="00D34208"/>
    <w:rsid w:val="00D4353E"/>
    <w:rsid w:val="00E315A3"/>
    <w:rsid w:val="00E5153C"/>
    <w:rsid w:val="00E96AB4"/>
    <w:rsid w:val="00F5436A"/>
    <w:rsid w:val="00F647A1"/>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A8F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lsdException w:name="heading 1" w:semiHidden="0" w:unhideWhenUsed="0"/>
    <w:lsdException w:name="heading 2" w:semiHidden="0" w:unhideWhenUsed="0"/>
    <w:lsdException w:name="heading 3" w:semiHidden="0" w:unhideWhenUsed="0"/>
    <w:lsdException w:name="heading 4" w:semiHidden="0" w:unhideWhenUsed="0"/>
    <w:lsdException w:name="heading 6" w:semiHidden="0" w:unhideWhenUsed="0"/>
    <w:lsdException w:name="heading 7" w:semiHidden="0" w:unhideWhenUsed="0"/>
    <w:lsdException w:name="heading 8" w:semiHidden="0" w:unhideWhenUsed="0"/>
    <w:lsdException w:name="heading 9" w:semiHidden="0" w:unhideWhenUsed="0"/>
    <w:lsdException w:name="index 1" w:semiHidden="0" w:unhideWhenUsed="0"/>
    <w:lsdException w:name="List 5" w:semiHidden="0" w:unhideWhenUsed="0"/>
    <w:lsdException w:name="List Bullet 4" w:semiHidden="0" w:unhideWhenUsed="0"/>
    <w:lsdException w:name="List Bullet 5" w:semiHidden="0" w:unhideWhenUsed="0"/>
    <w:lsdException w:name="Title" w:semiHidden="0" w:unhideWhenUsed="0"/>
    <w:lsdException w:name="Subtitle" w:semiHidden="0" w:unhideWhenUsed="0"/>
    <w:lsdException w:name="Body Text First Indent 2" w:semiHidden="0" w:unhideWhenUsed="0"/>
    <w:lsdException w:name="Note Heading" w:semiHidden="0" w:unhideWhenUsed="0"/>
    <w:lsdException w:name="Body Text 2" w:semiHidden="0" w:unhideWhenUsed="0"/>
    <w:lsdException w:name="Body Text 3" w:semiHidden="0" w:unhideWhenUsed="0"/>
    <w:lsdException w:name="Strong" w:semiHidden="0" w:unhideWhenUsed="0"/>
    <w:lsdException w:name="Emphasis" w:semiHidden="0" w:unhideWhenUsed="0"/>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CommentReference">
    <w:name w:val="annotation reference"/>
    <w:basedOn w:val="DefaultParagraphFont"/>
    <w:semiHidden/>
    <w:unhideWhenUsed/>
    <w:rsid w:val="005E75DD"/>
    <w:rPr>
      <w:sz w:val="16"/>
      <w:szCs w:val="16"/>
    </w:rPr>
  </w:style>
  <w:style w:type="paragraph" w:styleId="CommentText">
    <w:name w:val="annotation text"/>
    <w:basedOn w:val="Normal"/>
    <w:link w:val="CommentTextChar"/>
    <w:semiHidden/>
    <w:unhideWhenUsed/>
    <w:rsid w:val="005E75DD"/>
    <w:rPr>
      <w:sz w:val="20"/>
      <w:szCs w:val="20"/>
    </w:rPr>
  </w:style>
  <w:style w:type="character" w:customStyle="1" w:styleId="CommentTextChar">
    <w:name w:val="Comment Text Char"/>
    <w:basedOn w:val="DefaultParagraphFont"/>
    <w:link w:val="CommentText"/>
    <w:semiHidden/>
    <w:rsid w:val="005E75DD"/>
    <w:rPr>
      <w:sz w:val="20"/>
      <w:szCs w:val="20"/>
    </w:rPr>
  </w:style>
  <w:style w:type="paragraph" w:styleId="CommentSubject">
    <w:name w:val="annotation subject"/>
    <w:basedOn w:val="CommentText"/>
    <w:next w:val="CommentText"/>
    <w:link w:val="CommentSubjectChar"/>
    <w:semiHidden/>
    <w:unhideWhenUsed/>
    <w:rsid w:val="005E75DD"/>
    <w:rPr>
      <w:b/>
      <w:bCs/>
    </w:rPr>
  </w:style>
  <w:style w:type="character" w:customStyle="1" w:styleId="CommentSubjectChar">
    <w:name w:val="Comment Subject Char"/>
    <w:basedOn w:val="CommentTextChar"/>
    <w:link w:val="CommentSubject"/>
    <w:semiHidden/>
    <w:rsid w:val="005E75DD"/>
    <w:rPr>
      <w:b/>
      <w:bCs/>
      <w:sz w:val="20"/>
      <w:szCs w:val="20"/>
    </w:rPr>
  </w:style>
  <w:style w:type="paragraph" w:styleId="BalloonText">
    <w:name w:val="Balloon Text"/>
    <w:basedOn w:val="Normal"/>
    <w:link w:val="BalloonTextChar"/>
    <w:semiHidden/>
    <w:unhideWhenUsed/>
    <w:rsid w:val="005E75DD"/>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5E75DD"/>
    <w:rPr>
      <w:rFonts w:ascii="Times New Roman" w:hAnsi="Times New Roman" w:cs="Times New Roman"/>
      <w:sz w:val="18"/>
      <w:szCs w:val="18"/>
    </w:rPr>
  </w:style>
  <w:style w:type="character" w:styleId="PlaceholderText">
    <w:name w:val="Placeholder Text"/>
    <w:basedOn w:val="DefaultParagraphFont"/>
    <w:semiHidden/>
    <w:rsid w:val="00CE0971"/>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lsdException w:name="heading 1" w:semiHidden="0" w:unhideWhenUsed="0"/>
    <w:lsdException w:name="heading 2" w:semiHidden="0" w:unhideWhenUsed="0"/>
    <w:lsdException w:name="heading 3" w:semiHidden="0" w:unhideWhenUsed="0"/>
    <w:lsdException w:name="heading 4" w:semiHidden="0" w:unhideWhenUsed="0"/>
    <w:lsdException w:name="heading 6" w:semiHidden="0" w:unhideWhenUsed="0"/>
    <w:lsdException w:name="heading 7" w:semiHidden="0" w:unhideWhenUsed="0"/>
    <w:lsdException w:name="heading 8" w:semiHidden="0" w:unhideWhenUsed="0"/>
    <w:lsdException w:name="heading 9" w:semiHidden="0" w:unhideWhenUsed="0"/>
    <w:lsdException w:name="index 1" w:semiHidden="0" w:unhideWhenUsed="0"/>
    <w:lsdException w:name="List 5" w:semiHidden="0" w:unhideWhenUsed="0"/>
    <w:lsdException w:name="List Bullet 4" w:semiHidden="0" w:unhideWhenUsed="0"/>
    <w:lsdException w:name="List Bullet 5" w:semiHidden="0" w:unhideWhenUsed="0"/>
    <w:lsdException w:name="Title" w:semiHidden="0" w:unhideWhenUsed="0"/>
    <w:lsdException w:name="Subtitle" w:semiHidden="0" w:unhideWhenUsed="0"/>
    <w:lsdException w:name="Body Text First Indent 2" w:semiHidden="0" w:unhideWhenUsed="0"/>
    <w:lsdException w:name="Note Heading" w:semiHidden="0" w:unhideWhenUsed="0"/>
    <w:lsdException w:name="Body Text 2" w:semiHidden="0" w:unhideWhenUsed="0"/>
    <w:lsdException w:name="Body Text 3" w:semiHidden="0" w:unhideWhenUsed="0"/>
    <w:lsdException w:name="Strong" w:semiHidden="0" w:unhideWhenUsed="0"/>
    <w:lsdException w:name="Emphasis" w:semiHidden="0" w:unhideWhenUsed="0"/>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CommentReference">
    <w:name w:val="annotation reference"/>
    <w:basedOn w:val="DefaultParagraphFont"/>
    <w:semiHidden/>
    <w:unhideWhenUsed/>
    <w:rsid w:val="005E75DD"/>
    <w:rPr>
      <w:sz w:val="16"/>
      <w:szCs w:val="16"/>
    </w:rPr>
  </w:style>
  <w:style w:type="paragraph" w:styleId="CommentText">
    <w:name w:val="annotation text"/>
    <w:basedOn w:val="Normal"/>
    <w:link w:val="CommentTextChar"/>
    <w:semiHidden/>
    <w:unhideWhenUsed/>
    <w:rsid w:val="005E75DD"/>
    <w:rPr>
      <w:sz w:val="20"/>
      <w:szCs w:val="20"/>
    </w:rPr>
  </w:style>
  <w:style w:type="character" w:customStyle="1" w:styleId="CommentTextChar">
    <w:name w:val="Comment Text Char"/>
    <w:basedOn w:val="DefaultParagraphFont"/>
    <w:link w:val="CommentText"/>
    <w:semiHidden/>
    <w:rsid w:val="005E75DD"/>
    <w:rPr>
      <w:sz w:val="20"/>
      <w:szCs w:val="20"/>
    </w:rPr>
  </w:style>
  <w:style w:type="paragraph" w:styleId="CommentSubject">
    <w:name w:val="annotation subject"/>
    <w:basedOn w:val="CommentText"/>
    <w:next w:val="CommentText"/>
    <w:link w:val="CommentSubjectChar"/>
    <w:semiHidden/>
    <w:unhideWhenUsed/>
    <w:rsid w:val="005E75DD"/>
    <w:rPr>
      <w:b/>
      <w:bCs/>
    </w:rPr>
  </w:style>
  <w:style w:type="character" w:customStyle="1" w:styleId="CommentSubjectChar">
    <w:name w:val="Comment Subject Char"/>
    <w:basedOn w:val="CommentTextChar"/>
    <w:link w:val="CommentSubject"/>
    <w:semiHidden/>
    <w:rsid w:val="005E75DD"/>
    <w:rPr>
      <w:b/>
      <w:bCs/>
      <w:sz w:val="20"/>
      <w:szCs w:val="20"/>
    </w:rPr>
  </w:style>
  <w:style w:type="paragraph" w:styleId="BalloonText">
    <w:name w:val="Balloon Text"/>
    <w:basedOn w:val="Normal"/>
    <w:link w:val="BalloonTextChar"/>
    <w:semiHidden/>
    <w:unhideWhenUsed/>
    <w:rsid w:val="005E75DD"/>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5E75DD"/>
    <w:rPr>
      <w:rFonts w:ascii="Times New Roman" w:hAnsi="Times New Roman" w:cs="Times New Roman"/>
      <w:sz w:val="18"/>
      <w:szCs w:val="18"/>
    </w:rPr>
  </w:style>
  <w:style w:type="character" w:styleId="PlaceholderText">
    <w:name w:val="Placeholder Text"/>
    <w:basedOn w:val="DefaultParagraphFont"/>
    <w:semiHidden/>
    <w:rsid w:val="00CE097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hyperlink" Target="https://doi.org/10.1002/ece3.6252" TargetMode="External"/><Relationship Id="rId26" Type="http://schemas.openxmlformats.org/officeDocument/2006/relationships/hyperlink" Target="https://doi.org/10.1071/MF06187" TargetMode="External"/><Relationship Id="rId39" Type="http://schemas.openxmlformats.org/officeDocument/2006/relationships/hyperlink" Target="https://doi.org/10.1111/jfb.13126" TargetMode="External"/><Relationship Id="rId21" Type="http://schemas.openxmlformats.org/officeDocument/2006/relationships/hyperlink" Target="https://doi.org/Doi%2010.1643/Ce-08-167" TargetMode="External"/><Relationship Id="rId34" Type="http://schemas.openxmlformats.org/officeDocument/2006/relationships/hyperlink" Target="https://doi.org/10.3389/fmars.2018.00269" TargetMode="External"/><Relationship Id="rId42" Type="http://schemas.openxmlformats.org/officeDocument/2006/relationships/hyperlink" Target="https://doi.org/10.1071/MF06074" TargetMode="External"/><Relationship Id="rId47" Type="http://schemas.microsoft.com/office/2011/relationships/people" Target="people.xml"/><Relationship Id="rId50" Type="http://schemas.microsoft.com/office/2011/relationships/commentsExtended" Target="commentsExtended.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hyperlink" Target="https://doi.org/10.1080/19425120.2012.700904" TargetMode="External"/><Relationship Id="rId29" Type="http://schemas.openxmlformats.org/officeDocument/2006/relationships/hyperlink" Target="https://doi.org/10.1111/j.1095-8649.2012.03237.x" TargetMode="External"/><Relationship Id="rId11" Type="http://schemas.openxmlformats.org/officeDocument/2006/relationships/image" Target="media/image3.emf"/><Relationship Id="rId24" Type="http://schemas.openxmlformats.org/officeDocument/2006/relationships/hyperlink" Target="https://doi.org/doi:%2010.1111/j.1365-2656.2009.01623.x" TargetMode="External"/><Relationship Id="rId32" Type="http://schemas.openxmlformats.org/officeDocument/2006/relationships/hyperlink" Target="https://doi.org/10.1111/jfb.14330" TargetMode="External"/><Relationship Id="rId37" Type="http://schemas.openxmlformats.org/officeDocument/2006/relationships/hyperlink" Target="https://doi.org/10.1242/bio.017939" TargetMode="External"/><Relationship Id="rId40" Type="http://schemas.openxmlformats.org/officeDocument/2006/relationships/hyperlink" Target="https://doi.org/10.1111/j.1095-8649.2012.03241.x"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hyperlink" Target="https://doi.org/10.1071/MF12142" TargetMode="External"/><Relationship Id="rId28" Type="http://schemas.openxmlformats.org/officeDocument/2006/relationships/hyperlink" Target="https://doi.org/10.18637/jss.v070.i05" TargetMode="External"/><Relationship Id="rId36" Type="http://schemas.openxmlformats.org/officeDocument/2006/relationships/hyperlink" Target="https://doi.org/10.1111/jfb.12593" TargetMode="External"/><Relationship Id="rId49" Type="http://schemas.microsoft.com/office/2016/09/relationships/commentsIds" Target="commentsIds.xml"/><Relationship Id="rId10" Type="http://schemas.openxmlformats.org/officeDocument/2006/relationships/image" Target="media/image2.emf"/><Relationship Id="rId19" Type="http://schemas.openxmlformats.org/officeDocument/2006/relationships/hyperlink" Target="https://doi.org/doi:%2010.1071/Mf05076" TargetMode="External"/><Relationship Id="rId31" Type="http://schemas.openxmlformats.org/officeDocument/2006/relationships/hyperlink" Target="https://doi.org/10.1071/MF9921241"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hyperlink" Target="https://doi.org/10.1111/mec.12583" TargetMode="External"/><Relationship Id="rId27" Type="http://schemas.openxmlformats.org/officeDocument/2006/relationships/hyperlink" Target="https://doi.org/10.1007/BF00004997" TargetMode="External"/><Relationship Id="rId30" Type="http://schemas.openxmlformats.org/officeDocument/2006/relationships/hyperlink" Target="https://doi.org/10.1016/j.fishres.2014.03.003" TargetMode="External"/><Relationship Id="rId35" Type="http://schemas.openxmlformats.org/officeDocument/2006/relationships/hyperlink" Target="https://doi.org/10.1016/j.dsr2.2013.09.004" TargetMode="External"/><Relationship Id="rId43" Type="http://schemas.openxmlformats.org/officeDocument/2006/relationships/hyperlink" Target="https://doi.org/10.1139/f99-224" TargetMode="External"/><Relationship Id="rId48" Type="http://schemas.microsoft.com/office/2018/08/relationships/commentsExtensible" Target="commentsExtensible.xml"/><Relationship Id="rId8" Type="http://schemas.openxmlformats.org/officeDocument/2006/relationships/comments" Target="comments.xml"/><Relationship Id="rId3" Type="http://schemas.microsoft.com/office/2007/relationships/stylesWithEffects" Target="stylesWithEffects.xml"/><Relationship Id="rId12" Type="http://schemas.openxmlformats.org/officeDocument/2006/relationships/image" Target="media/image4.emf"/><Relationship Id="rId17" Type="http://schemas.openxmlformats.org/officeDocument/2006/relationships/hyperlink" Target="https://doi.org/10.1080/19425120.2012.758204" TargetMode="External"/><Relationship Id="rId25" Type="http://schemas.openxmlformats.org/officeDocument/2006/relationships/hyperlink" Target="https://doi.org/10.3389/fmars.2018.00455" TargetMode="External"/><Relationship Id="rId33" Type="http://schemas.openxmlformats.org/officeDocument/2006/relationships/hyperlink" Target="https://doi.org/10.1111/jfb.12945" TargetMode="External"/><Relationship Id="rId38" Type="http://schemas.openxmlformats.org/officeDocument/2006/relationships/hyperlink" Target="https://doi.org/10.1016/j.fishres.2012.04.018" TargetMode="External"/><Relationship Id="rId20" Type="http://schemas.openxmlformats.org/officeDocument/2006/relationships/hyperlink" Target="https://doi.org/10.1111/jfb.12940" TargetMode="External"/><Relationship Id="rId41" Type="http://schemas.openxmlformats.org/officeDocument/2006/relationships/hyperlink" Target="https://doi.org/10.1007/s00227-016-2976-x" TargetMode="External"/><Relationship Id="rId1" Type="http://schemas.openxmlformats.org/officeDocument/2006/relationships/numbering" Target="numbering.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23</Pages>
  <Words>8355</Words>
  <Characters>47627</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Quantifying maternal reproductive output of chondrichthyan fishes</vt:lpstr>
    </vt:vector>
  </TitlesOfParts>
  <Company/>
  <LinksUpToDate>false</LinksUpToDate>
  <CharactersWithSpaces>55871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maternal reproductive output of chondrichthyan fishes</dc:title>
  <dc:creator>Andrew Piercy</dc:creator>
  <cp:lastModifiedBy>Ivy</cp:lastModifiedBy>
  <cp:revision>3</cp:revision>
  <dcterms:created xsi:type="dcterms:W3CDTF">2020-10-14T18:58:00Z</dcterms:created>
  <dcterms:modified xsi:type="dcterms:W3CDTF">2020-10-14T22:59:00Z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For the live-bearing and egg-laying class of chondrichthyan fishes a three parameter logistic maternity function with a variable upper asymptote, P_{Max}, can be used to calculate the average probability of a female giving birth in a season. Although fund</vt:lpwstr>
  </property>
  <property fmtid="{D5CDD505-2E9C-101B-9397-08002B2CF9AE}" pid="3" name="bibliography">
    <vt:lpwstr>extras/maternal-output.bib</vt:lpwstr>
  </property>
  <property fmtid="{D5CDD505-2E9C-101B-9397-08002B2CF9AE}" pid="4" name="editor_options">
    <vt:lpwstr/>
  </property>
  <property fmtid="{D5CDD505-2E9C-101B-9397-08002B2CF9AE}" pid="5" name="header-includes">
    <vt:lpwstr/>
  </property>
  <property fmtid="{D5CDD505-2E9C-101B-9397-08002B2CF9AE}" pid="6" name="keep-latex">
    <vt:lpwstr>True</vt:lpwstr>
  </property>
  <property fmtid="{D5CDD505-2E9C-101B-9397-08002B2CF9AE}" pid="7" name="linestretch">
    <vt:lpwstr>2</vt:lpwstr>
  </property>
  <property fmtid="{D5CDD505-2E9C-101B-9397-08002B2CF9AE}" pid="8" name="output">
    <vt:lpwstr/>
  </property>
  <property fmtid="{D5CDD505-2E9C-101B-9397-08002B2CF9AE}" pid="9" name="subtitle">
    <vt:lpwstr/>
  </property>
  <property fmtid="{D5CDD505-2E9C-101B-9397-08002B2CF9AE}" pid="10" name="toc">
    <vt:lpwstr>False</vt:lpwstr>
  </property>
</Properties>
</file>